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020F4" w14:textId="77777777" w:rsidR="004710C0" w:rsidRPr="003D74DF" w:rsidRDefault="004710C0" w:rsidP="006C19EA">
      <w:pPr>
        <w:pStyle w:val="MDPI11articletype"/>
        <w:rPr>
          <w:szCs w:val="20"/>
        </w:rPr>
      </w:pPr>
      <w:commentRangeStart w:id="0"/>
      <w:r w:rsidRPr="008965A0">
        <w:rPr>
          <w:szCs w:val="20"/>
          <w:highlight w:val="yellow"/>
        </w:rPr>
        <w:t>Arti</w:t>
      </w:r>
      <w:commentRangeEnd w:id="0"/>
      <w:r w:rsidR="008965A0">
        <w:rPr>
          <w:rStyle w:val="Refdecomentario"/>
          <w:rFonts w:eastAsia="SimSun"/>
          <w:i w:val="0"/>
          <w:snapToGrid/>
          <w:lang w:eastAsia="zh-CN" w:bidi="ar-SA"/>
          <w14:ligatures w14:val="none"/>
        </w:rPr>
        <w:commentReference w:id="0"/>
      </w:r>
      <w:r w:rsidRPr="008965A0">
        <w:rPr>
          <w:szCs w:val="20"/>
          <w:highlight w:val="yellow"/>
        </w:rPr>
        <w:t>cle</w:t>
      </w:r>
    </w:p>
    <w:p w14:paraId="21DCF86D" w14:textId="1E0DD6A6" w:rsidR="004710C0" w:rsidRPr="003D74DF" w:rsidRDefault="004710C0" w:rsidP="006C19EA">
      <w:pPr>
        <w:pStyle w:val="MDPI12title"/>
        <w:rPr>
          <w:szCs w:val="36"/>
        </w:rPr>
      </w:pPr>
      <w:r w:rsidRPr="003D74DF">
        <w:rPr>
          <w:szCs w:val="36"/>
        </w:rPr>
        <w:t>Diversity and Selection of Superior Algarrobos (</w:t>
      </w:r>
      <w:r w:rsidRPr="003D74DF">
        <w:rPr>
          <w:i/>
          <w:iCs/>
          <w:szCs w:val="36"/>
        </w:rPr>
        <w:t xml:space="preserve">Neltuma </w:t>
      </w:r>
      <w:r w:rsidR="00BB63EE" w:rsidRPr="003D74DF">
        <w:rPr>
          <w:i/>
          <w:iCs/>
          <w:szCs w:val="36"/>
        </w:rPr>
        <w:br/>
      </w:r>
      <w:r w:rsidRPr="003D74DF">
        <w:rPr>
          <w:i/>
          <w:iCs/>
          <w:szCs w:val="36"/>
        </w:rPr>
        <w:t>pallida</w:t>
      </w:r>
      <w:r w:rsidRPr="003D74DF">
        <w:rPr>
          <w:szCs w:val="36"/>
        </w:rPr>
        <w:t xml:space="preserve">) Phenotypes in the Natural Dry Forests of Peru for </w:t>
      </w:r>
      <w:r w:rsidR="00BB63EE" w:rsidRPr="003D74DF">
        <w:rPr>
          <w:szCs w:val="36"/>
        </w:rPr>
        <w:br/>
      </w:r>
      <w:r w:rsidRPr="003D74DF">
        <w:rPr>
          <w:szCs w:val="36"/>
        </w:rPr>
        <w:t>Sustainable Conservation and Genetic Improvement</w:t>
      </w:r>
    </w:p>
    <w:p w14:paraId="46EF1A37" w14:textId="03C668BF" w:rsidR="00CB77B9" w:rsidRPr="001C57D0" w:rsidRDefault="004710C0" w:rsidP="006C19EA">
      <w:pPr>
        <w:pStyle w:val="MDPI13authornames"/>
        <w:rPr>
          <w:snapToGrid w:val="0"/>
          <w:color w:val="auto"/>
          <w:szCs w:val="20"/>
          <w:rPrChange w:id="1" w:author="Flavio Lozano Isla" w:date="2025-11-06T16:02:00Z" w16du:dateUtc="2025-11-06T21:02:00Z">
            <w:rPr>
              <w:snapToGrid w:val="0"/>
              <w:color w:val="auto"/>
              <w:szCs w:val="20"/>
              <w:lang w:val="es-PE"/>
            </w:rPr>
          </w:rPrChange>
        </w:rPr>
      </w:pPr>
      <w:commentRangeStart w:id="2"/>
      <w:commentRangeStart w:id="3"/>
      <w:r w:rsidRPr="001C57D0">
        <w:rPr>
          <w:snapToGrid w:val="0"/>
          <w:color w:val="auto"/>
          <w:szCs w:val="20"/>
          <w:highlight w:val="yellow"/>
          <w:rPrChange w:id="4" w:author="Flavio Lozano Isla" w:date="2025-11-06T16:02:00Z" w16du:dateUtc="2025-11-06T21:02:00Z">
            <w:rPr>
              <w:snapToGrid w:val="0"/>
              <w:color w:val="auto"/>
              <w:szCs w:val="20"/>
              <w:highlight w:val="yellow"/>
              <w:lang w:val="es-PE"/>
            </w:rPr>
          </w:rPrChange>
        </w:rPr>
        <w:t xml:space="preserve">Sebastian Casas-Niño </w:t>
      </w:r>
      <w:r w:rsidRPr="001C57D0">
        <w:rPr>
          <w:snapToGrid w:val="0"/>
          <w:color w:val="auto"/>
          <w:szCs w:val="20"/>
          <w:highlight w:val="yellow"/>
          <w:vertAlign w:val="superscript"/>
          <w:rPrChange w:id="5" w:author="Flavio Lozano Isla" w:date="2025-11-06T16:02:00Z" w16du:dateUtc="2025-11-06T21:02:00Z">
            <w:rPr>
              <w:snapToGrid w:val="0"/>
              <w:color w:val="auto"/>
              <w:szCs w:val="20"/>
              <w:highlight w:val="yellow"/>
              <w:vertAlign w:val="superscript"/>
              <w:lang w:val="es-PE"/>
            </w:rPr>
          </w:rPrChange>
        </w:rPr>
        <w:t>1,</w:t>
      </w:r>
      <w:commentRangeEnd w:id="2"/>
      <w:r w:rsidR="006C19EA" w:rsidRPr="003D74DF">
        <w:rPr>
          <w:rStyle w:val="Refdecomentario"/>
          <w:rFonts w:eastAsia="SimSun"/>
          <w:b w:val="0"/>
          <w:snapToGrid w:val="0"/>
          <w:sz w:val="20"/>
          <w:szCs w:val="20"/>
          <w:lang w:eastAsia="zh-CN" w:bidi="ar-SA"/>
        </w:rPr>
        <w:commentReference w:id="2"/>
      </w:r>
      <w:commentRangeEnd w:id="3"/>
      <w:r w:rsidR="00DB157A">
        <w:rPr>
          <w:rStyle w:val="Refdecomentario"/>
          <w:rFonts w:eastAsia="SimSun"/>
          <w:b w:val="0"/>
          <w:lang w:eastAsia="zh-CN" w:bidi="ar-SA"/>
          <w14:ligatures w14:val="none"/>
        </w:rPr>
        <w:commentReference w:id="3"/>
      </w:r>
      <w:proofErr w:type="gramStart"/>
      <w:r w:rsidRPr="001C57D0">
        <w:rPr>
          <w:snapToGrid w:val="0"/>
          <w:color w:val="auto"/>
          <w:szCs w:val="20"/>
          <w:vertAlign w:val="superscript"/>
          <w:rPrChange w:id="6" w:author="Flavio Lozano Isla" w:date="2025-11-06T16:02:00Z" w16du:dateUtc="2025-11-06T21:02:00Z">
            <w:rPr>
              <w:snapToGrid w:val="0"/>
              <w:color w:val="auto"/>
              <w:szCs w:val="20"/>
              <w:vertAlign w:val="superscript"/>
              <w:lang w:val="es-PE"/>
            </w:rPr>
          </w:rPrChange>
        </w:rPr>
        <w:t>2,</w:t>
      </w:r>
      <w:r w:rsidRPr="001C57D0">
        <w:rPr>
          <w:snapToGrid w:val="0"/>
          <w:color w:val="auto"/>
          <w:szCs w:val="20"/>
          <w:rPrChange w:id="7" w:author="Flavio Lozano Isla" w:date="2025-11-06T16:02:00Z" w16du:dateUtc="2025-11-06T21:02:00Z">
            <w:rPr>
              <w:snapToGrid w:val="0"/>
              <w:color w:val="auto"/>
              <w:szCs w:val="20"/>
              <w:lang w:val="es-PE"/>
            </w:rPr>
          </w:rPrChange>
        </w:rPr>
        <w:t>*</w:t>
      </w:r>
      <w:proofErr w:type="gramEnd"/>
      <w:r w:rsidRPr="001C57D0">
        <w:rPr>
          <w:snapToGrid w:val="0"/>
          <w:color w:val="auto"/>
          <w:szCs w:val="20"/>
          <w:rPrChange w:id="8" w:author="Flavio Lozano Isla" w:date="2025-11-06T16:02:00Z" w16du:dateUtc="2025-11-06T21:02:00Z">
            <w:rPr>
              <w:snapToGrid w:val="0"/>
              <w:color w:val="auto"/>
              <w:szCs w:val="20"/>
              <w:lang w:val="es-PE"/>
            </w:rPr>
          </w:rPrChange>
        </w:rPr>
        <w:t>, Juan Rodrigo Baselly-Villanueva</w:t>
      </w:r>
      <w:del w:id="9" w:author="INIA" w:date="2025-11-06T10:34:00Z" w16du:dateUtc="2025-11-06T15:34:00Z">
        <w:r w:rsidRPr="001C57D0" w:rsidDel="00E96E5F">
          <w:rPr>
            <w:snapToGrid w:val="0"/>
            <w:color w:val="auto"/>
            <w:szCs w:val="20"/>
            <w:rPrChange w:id="10" w:author="Flavio Lozano Isla" w:date="2025-11-06T16:02:00Z" w16du:dateUtc="2025-11-06T21:02:00Z">
              <w:rPr>
                <w:snapToGrid w:val="0"/>
                <w:color w:val="auto"/>
                <w:szCs w:val="20"/>
                <w:lang w:val="es-PE"/>
              </w:rPr>
            </w:rPrChange>
          </w:rPr>
          <w:delText xml:space="preserve"> </w:delText>
        </w:r>
      </w:del>
      <w:ins w:id="11" w:author="INIA" w:date="2025-11-06T10:34:00Z" w16du:dateUtc="2025-11-06T15:34:00Z">
        <w:r w:rsidR="00E96E5F" w:rsidRPr="001C57D0">
          <w:rPr>
            <w:snapToGrid w:val="0"/>
            <w:color w:val="auto"/>
            <w:szCs w:val="20"/>
            <w:vertAlign w:val="superscript"/>
            <w:rPrChange w:id="12" w:author="Flavio Lozano Isla" w:date="2025-11-06T16:02:00Z" w16du:dateUtc="2025-11-06T21:02:00Z">
              <w:rPr>
                <w:snapToGrid w:val="0"/>
                <w:color w:val="auto"/>
                <w:szCs w:val="20"/>
                <w:lang w:val="es-PE"/>
              </w:rPr>
            </w:rPrChange>
          </w:rPr>
          <w:t>3</w:t>
        </w:r>
      </w:ins>
      <w:commentRangeStart w:id="13"/>
      <w:commentRangeStart w:id="14"/>
      <w:del w:id="15" w:author="INIA" w:date="2025-11-06T10:34:00Z" w16du:dateUtc="2025-11-06T15:34:00Z">
        <w:r w:rsidRPr="001C57D0" w:rsidDel="00E96E5F">
          <w:rPr>
            <w:snapToGrid w:val="0"/>
            <w:color w:val="auto"/>
            <w:szCs w:val="20"/>
            <w:highlight w:val="yellow"/>
            <w:vertAlign w:val="superscript"/>
            <w:rPrChange w:id="16" w:author="Flavio Lozano Isla" w:date="2025-11-06T16:02:00Z" w16du:dateUtc="2025-11-06T21:02:00Z">
              <w:rPr>
                <w:snapToGrid w:val="0"/>
                <w:color w:val="auto"/>
                <w:szCs w:val="20"/>
                <w:highlight w:val="yellow"/>
                <w:vertAlign w:val="superscript"/>
                <w:lang w:val="es-PE"/>
              </w:rPr>
            </w:rPrChange>
          </w:rPr>
          <w:delText>4</w:delText>
        </w:r>
        <w:commentRangeEnd w:id="13"/>
        <w:r w:rsidR="00BB63EE" w:rsidRPr="003D74DF" w:rsidDel="00E96E5F">
          <w:rPr>
            <w:rStyle w:val="Refdecomentario"/>
            <w:rFonts w:eastAsia="SimSun"/>
            <w:b w:val="0"/>
            <w:lang w:eastAsia="zh-CN" w:bidi="ar-SA"/>
            <w14:ligatures w14:val="none"/>
          </w:rPr>
          <w:commentReference w:id="13"/>
        </w:r>
      </w:del>
      <w:commentRangeEnd w:id="14"/>
      <w:r w:rsidR="00E96E5F">
        <w:rPr>
          <w:rStyle w:val="Refdecomentario"/>
          <w:rFonts w:eastAsia="SimSun"/>
          <w:b w:val="0"/>
          <w:lang w:eastAsia="zh-CN" w:bidi="ar-SA"/>
          <w14:ligatures w14:val="none"/>
        </w:rPr>
        <w:commentReference w:id="14"/>
      </w:r>
      <w:r w:rsidRPr="001C57D0">
        <w:rPr>
          <w:snapToGrid w:val="0"/>
          <w:color w:val="auto"/>
          <w:szCs w:val="20"/>
          <w:rPrChange w:id="17" w:author="Flavio Lozano Isla" w:date="2025-11-06T16:02:00Z" w16du:dateUtc="2025-11-06T21:02:00Z">
            <w:rPr>
              <w:snapToGrid w:val="0"/>
              <w:color w:val="auto"/>
              <w:szCs w:val="20"/>
              <w:lang w:val="es-PE"/>
            </w:rPr>
          </w:rPrChange>
        </w:rPr>
        <w:t xml:space="preserve">, Evelin Judith Salazar-Hinostroza </w:t>
      </w:r>
      <w:r w:rsidRPr="001C57D0">
        <w:rPr>
          <w:snapToGrid w:val="0"/>
          <w:color w:val="auto"/>
          <w:szCs w:val="20"/>
          <w:highlight w:val="yellow"/>
          <w:vertAlign w:val="superscript"/>
          <w:rPrChange w:id="18" w:author="Flavio Lozano Isla" w:date="2025-11-06T16:02:00Z" w16du:dateUtc="2025-11-06T21:02:00Z">
            <w:rPr>
              <w:snapToGrid w:val="0"/>
              <w:color w:val="auto"/>
              <w:szCs w:val="20"/>
              <w:highlight w:val="yellow"/>
              <w:vertAlign w:val="superscript"/>
              <w:lang w:val="es-PE"/>
            </w:rPr>
          </w:rPrChange>
        </w:rPr>
        <w:t>4</w:t>
      </w:r>
      <w:r w:rsidRPr="001C57D0">
        <w:rPr>
          <w:snapToGrid w:val="0"/>
          <w:color w:val="auto"/>
          <w:szCs w:val="20"/>
          <w:rPrChange w:id="19" w:author="Flavio Lozano Isla" w:date="2025-11-06T16:02:00Z" w16du:dateUtc="2025-11-06T21:02:00Z">
            <w:rPr>
              <w:snapToGrid w:val="0"/>
              <w:color w:val="auto"/>
              <w:szCs w:val="20"/>
              <w:lang w:val="es-PE"/>
            </w:rPr>
          </w:rPrChange>
        </w:rPr>
        <w:t xml:space="preserve">, </w:t>
      </w:r>
      <w:r w:rsidR="00BB63EE" w:rsidRPr="001C57D0">
        <w:rPr>
          <w:snapToGrid w:val="0"/>
          <w:color w:val="auto"/>
          <w:szCs w:val="20"/>
          <w:rPrChange w:id="20" w:author="Flavio Lozano Isla" w:date="2025-11-06T16:02:00Z" w16du:dateUtc="2025-11-06T21:02:00Z">
            <w:rPr>
              <w:snapToGrid w:val="0"/>
              <w:color w:val="auto"/>
              <w:szCs w:val="20"/>
              <w:lang w:val="es-PE"/>
            </w:rPr>
          </w:rPrChange>
        </w:rPr>
        <w:br/>
      </w:r>
      <w:r w:rsidRPr="001C57D0">
        <w:rPr>
          <w:snapToGrid w:val="0"/>
          <w:color w:val="auto"/>
          <w:szCs w:val="20"/>
          <w:rPrChange w:id="21" w:author="Flavio Lozano Isla" w:date="2025-11-06T16:02:00Z" w16du:dateUtc="2025-11-06T21:02:00Z">
            <w:rPr>
              <w:snapToGrid w:val="0"/>
              <w:color w:val="auto"/>
              <w:szCs w:val="20"/>
              <w:lang w:val="es-PE"/>
            </w:rPr>
          </w:rPrChange>
        </w:rPr>
        <w:t xml:space="preserve">Sheyla Yanett Chumbimune-Vivanco </w:t>
      </w:r>
      <w:r w:rsidRPr="001C57D0">
        <w:rPr>
          <w:snapToGrid w:val="0"/>
          <w:color w:val="auto"/>
          <w:szCs w:val="20"/>
          <w:highlight w:val="yellow"/>
          <w:vertAlign w:val="superscript"/>
          <w:rPrChange w:id="22" w:author="Flavio Lozano Isla" w:date="2025-11-06T16:02:00Z" w16du:dateUtc="2025-11-06T21:02:00Z">
            <w:rPr>
              <w:snapToGrid w:val="0"/>
              <w:color w:val="auto"/>
              <w:szCs w:val="20"/>
              <w:highlight w:val="yellow"/>
              <w:vertAlign w:val="superscript"/>
              <w:lang w:val="es-PE"/>
            </w:rPr>
          </w:rPrChange>
        </w:rPr>
        <w:t>4</w:t>
      </w:r>
      <w:r w:rsidRPr="001C57D0">
        <w:rPr>
          <w:snapToGrid w:val="0"/>
          <w:color w:val="auto"/>
          <w:szCs w:val="20"/>
          <w:rPrChange w:id="23" w:author="Flavio Lozano Isla" w:date="2025-11-06T16:02:00Z" w16du:dateUtc="2025-11-06T21:02:00Z">
            <w:rPr>
              <w:snapToGrid w:val="0"/>
              <w:color w:val="auto"/>
              <w:szCs w:val="20"/>
              <w:lang w:val="es-PE"/>
            </w:rPr>
          </w:rPrChange>
        </w:rPr>
        <w:t xml:space="preserve">, </w:t>
      </w:r>
      <w:commentRangeStart w:id="24"/>
      <w:commentRangeStart w:id="25"/>
      <w:r w:rsidRPr="001C57D0">
        <w:rPr>
          <w:snapToGrid w:val="0"/>
          <w:color w:val="auto"/>
          <w:szCs w:val="20"/>
          <w:highlight w:val="yellow"/>
          <w:rPrChange w:id="26" w:author="Flavio Lozano Isla" w:date="2025-11-06T16:02:00Z" w16du:dateUtc="2025-11-06T21:02:00Z">
            <w:rPr>
              <w:snapToGrid w:val="0"/>
              <w:color w:val="auto"/>
              <w:szCs w:val="20"/>
              <w:highlight w:val="yellow"/>
              <w:lang w:val="es-PE"/>
            </w:rPr>
          </w:rPrChange>
        </w:rPr>
        <w:t>William Naura</w:t>
      </w:r>
      <w:ins w:id="27" w:author="INIA" w:date="2025-11-06T10:34:00Z" w16du:dateUtc="2025-11-06T15:34:00Z">
        <w:r w:rsidR="00E96E5F" w:rsidRPr="001C57D0">
          <w:rPr>
            <w:snapToGrid w:val="0"/>
            <w:color w:val="auto"/>
            <w:szCs w:val="20"/>
            <w:highlight w:val="yellow"/>
            <w:rPrChange w:id="28" w:author="Flavio Lozano Isla" w:date="2025-11-06T16:02:00Z" w16du:dateUtc="2025-11-06T21:02:00Z">
              <w:rPr>
                <w:snapToGrid w:val="0"/>
                <w:color w:val="auto"/>
                <w:szCs w:val="20"/>
                <w:highlight w:val="yellow"/>
                <w:lang w:val="es-PE"/>
              </w:rPr>
            </w:rPrChange>
          </w:rPr>
          <w:t>y</w:t>
        </w:r>
      </w:ins>
      <w:del w:id="29" w:author="INIA" w:date="2025-11-06T10:34:00Z" w16du:dateUtc="2025-11-06T15:34:00Z">
        <w:r w:rsidRPr="001C57D0" w:rsidDel="00E96E5F">
          <w:rPr>
            <w:snapToGrid w:val="0"/>
            <w:color w:val="auto"/>
            <w:szCs w:val="20"/>
            <w:highlight w:val="yellow"/>
            <w:rPrChange w:id="30" w:author="Flavio Lozano Isla" w:date="2025-11-06T16:02:00Z" w16du:dateUtc="2025-11-06T21:02:00Z">
              <w:rPr>
                <w:snapToGrid w:val="0"/>
                <w:color w:val="auto"/>
                <w:szCs w:val="20"/>
                <w:highlight w:val="yellow"/>
                <w:lang w:val="es-PE"/>
              </w:rPr>
            </w:rPrChange>
          </w:rPr>
          <w:delText>i</w:delText>
        </w:r>
        <w:commentRangeEnd w:id="24"/>
        <w:r w:rsidR="000871E5" w:rsidRPr="003D74DF" w:rsidDel="00E96E5F">
          <w:rPr>
            <w:rStyle w:val="Refdecomentario"/>
            <w:rFonts w:eastAsia="SimSun"/>
            <w:b w:val="0"/>
            <w:lang w:eastAsia="zh-CN" w:bidi="ar-SA"/>
            <w14:ligatures w14:val="none"/>
          </w:rPr>
          <w:commentReference w:id="24"/>
        </w:r>
        <w:commentRangeEnd w:id="25"/>
        <w:r w:rsidR="00DB157A" w:rsidDel="00E96E5F">
          <w:rPr>
            <w:rStyle w:val="Refdecomentario"/>
            <w:rFonts w:eastAsia="SimSun"/>
            <w:b w:val="0"/>
            <w:lang w:eastAsia="zh-CN" w:bidi="ar-SA"/>
            <w14:ligatures w14:val="none"/>
          </w:rPr>
          <w:commentReference w:id="25"/>
        </w:r>
        <w:r w:rsidRPr="001C57D0" w:rsidDel="00E96E5F">
          <w:rPr>
            <w:snapToGrid w:val="0"/>
            <w:color w:val="auto"/>
            <w:szCs w:val="20"/>
            <w:rPrChange w:id="31" w:author="Flavio Lozano Isla" w:date="2025-11-06T16:02:00Z" w16du:dateUtc="2025-11-06T21:02:00Z">
              <w:rPr>
                <w:snapToGrid w:val="0"/>
                <w:color w:val="auto"/>
                <w:szCs w:val="20"/>
                <w:lang w:val="es-PE"/>
              </w:rPr>
            </w:rPrChange>
          </w:rPr>
          <w:delText xml:space="preserve"> </w:delText>
        </w:r>
      </w:del>
      <w:r w:rsidRPr="001C57D0">
        <w:rPr>
          <w:snapToGrid w:val="0"/>
          <w:color w:val="auto"/>
          <w:szCs w:val="20"/>
          <w:highlight w:val="yellow"/>
          <w:vertAlign w:val="superscript"/>
          <w:rPrChange w:id="32" w:author="Flavio Lozano Isla" w:date="2025-11-06T16:02:00Z" w16du:dateUtc="2025-11-06T21:02:00Z">
            <w:rPr>
              <w:snapToGrid w:val="0"/>
              <w:color w:val="auto"/>
              <w:szCs w:val="20"/>
              <w:highlight w:val="yellow"/>
              <w:vertAlign w:val="superscript"/>
              <w:lang w:val="es-PE"/>
            </w:rPr>
          </w:rPrChange>
        </w:rPr>
        <w:t>5</w:t>
      </w:r>
      <w:r w:rsidRPr="001C57D0">
        <w:rPr>
          <w:snapToGrid w:val="0"/>
          <w:color w:val="auto"/>
          <w:szCs w:val="20"/>
          <w:rPrChange w:id="33" w:author="Flavio Lozano Isla" w:date="2025-11-06T16:02:00Z" w16du:dateUtc="2025-11-06T21:02:00Z">
            <w:rPr>
              <w:snapToGrid w:val="0"/>
              <w:color w:val="auto"/>
              <w:szCs w:val="20"/>
              <w:lang w:val="es-PE"/>
            </w:rPr>
          </w:rPrChange>
        </w:rPr>
        <w:t xml:space="preserve">, </w:t>
      </w:r>
      <w:r w:rsidRPr="001C57D0">
        <w:rPr>
          <w:snapToGrid w:val="0"/>
          <w:color w:val="auto"/>
          <w:szCs w:val="20"/>
          <w:highlight w:val="yellow"/>
          <w:rPrChange w:id="34" w:author="Flavio Lozano Isla" w:date="2025-11-06T16:02:00Z" w16du:dateUtc="2025-11-06T21:02:00Z">
            <w:rPr>
              <w:snapToGrid w:val="0"/>
              <w:color w:val="auto"/>
              <w:szCs w:val="20"/>
              <w:highlight w:val="yellow"/>
              <w:lang w:val="es-PE"/>
            </w:rPr>
          </w:rPrChange>
        </w:rPr>
        <w:t xml:space="preserve">Nery </w:t>
      </w:r>
      <w:proofErr w:type="spellStart"/>
      <w:r w:rsidRPr="001C57D0">
        <w:rPr>
          <w:snapToGrid w:val="0"/>
          <w:color w:val="auto"/>
          <w:szCs w:val="20"/>
          <w:highlight w:val="yellow"/>
          <w:rPrChange w:id="35" w:author="Flavio Lozano Isla" w:date="2025-11-06T16:02:00Z" w16du:dateUtc="2025-11-06T21:02:00Z">
            <w:rPr>
              <w:snapToGrid w:val="0"/>
              <w:color w:val="auto"/>
              <w:szCs w:val="20"/>
              <w:highlight w:val="yellow"/>
              <w:lang w:val="es-PE"/>
            </w:rPr>
          </w:rPrChange>
        </w:rPr>
        <w:t>Tirabante</w:t>
      </w:r>
      <w:del w:id="36" w:author="INIA" w:date="2025-11-06T10:36:00Z" w16du:dateUtc="2025-11-06T15:36:00Z">
        <w:r w:rsidRPr="001C57D0" w:rsidDel="00E96E5F">
          <w:rPr>
            <w:snapToGrid w:val="0"/>
            <w:color w:val="auto"/>
            <w:szCs w:val="20"/>
            <w:highlight w:val="yellow"/>
            <w:rPrChange w:id="37" w:author="Flavio Lozano Isla" w:date="2025-11-06T16:02:00Z" w16du:dateUtc="2025-11-06T21:02:00Z">
              <w:rPr>
                <w:snapToGrid w:val="0"/>
                <w:color w:val="auto"/>
                <w:szCs w:val="20"/>
                <w:highlight w:val="yellow"/>
                <w:lang w:val="es-PE"/>
              </w:rPr>
            </w:rPrChange>
          </w:rPr>
          <w:delText xml:space="preserve"> </w:delText>
        </w:r>
      </w:del>
      <w:r w:rsidRPr="001C57D0">
        <w:rPr>
          <w:snapToGrid w:val="0"/>
          <w:color w:val="auto"/>
          <w:szCs w:val="20"/>
          <w:highlight w:val="yellow"/>
          <w:rPrChange w:id="38" w:author="Flavio Lozano Isla" w:date="2025-11-06T16:02:00Z" w16du:dateUtc="2025-11-06T21:02:00Z">
            <w:rPr>
              <w:snapToGrid w:val="0"/>
              <w:color w:val="auto"/>
              <w:szCs w:val="20"/>
              <w:highlight w:val="yellow"/>
              <w:lang w:val="es-PE"/>
            </w:rPr>
          </w:rPrChange>
        </w:rPr>
        <w:t>Terrones</w:t>
      </w:r>
      <w:proofErr w:type="spellEnd"/>
      <w:r w:rsidRPr="001C57D0">
        <w:rPr>
          <w:snapToGrid w:val="0"/>
          <w:color w:val="auto"/>
          <w:szCs w:val="20"/>
          <w:rPrChange w:id="39" w:author="Flavio Lozano Isla" w:date="2025-11-06T16:02:00Z" w16du:dateUtc="2025-11-06T21:02:00Z">
            <w:rPr>
              <w:snapToGrid w:val="0"/>
              <w:color w:val="auto"/>
              <w:szCs w:val="20"/>
              <w:lang w:val="es-PE"/>
            </w:rPr>
          </w:rPrChange>
        </w:rPr>
        <w:t xml:space="preserve"> </w:t>
      </w:r>
      <w:r w:rsidRPr="001C57D0">
        <w:rPr>
          <w:snapToGrid w:val="0"/>
          <w:color w:val="auto"/>
          <w:szCs w:val="20"/>
          <w:highlight w:val="yellow"/>
          <w:vertAlign w:val="superscript"/>
          <w:rPrChange w:id="40" w:author="Flavio Lozano Isla" w:date="2025-11-06T16:02:00Z" w16du:dateUtc="2025-11-06T21:02:00Z">
            <w:rPr>
              <w:snapToGrid w:val="0"/>
              <w:color w:val="auto"/>
              <w:szCs w:val="20"/>
              <w:highlight w:val="yellow"/>
              <w:vertAlign w:val="superscript"/>
              <w:lang w:val="es-PE"/>
            </w:rPr>
          </w:rPrChange>
        </w:rPr>
        <w:t>6</w:t>
      </w:r>
      <w:r w:rsidRPr="001C57D0">
        <w:rPr>
          <w:snapToGrid w:val="0"/>
          <w:color w:val="auto"/>
          <w:szCs w:val="20"/>
          <w:rPrChange w:id="41" w:author="Flavio Lozano Isla" w:date="2025-11-06T16:02:00Z" w16du:dateUtc="2025-11-06T21:02:00Z">
            <w:rPr>
              <w:snapToGrid w:val="0"/>
              <w:color w:val="auto"/>
              <w:szCs w:val="20"/>
              <w:lang w:val="es-PE"/>
            </w:rPr>
          </w:rPrChange>
        </w:rPr>
        <w:t xml:space="preserve">, </w:t>
      </w:r>
      <w:r w:rsidRPr="001C57D0">
        <w:rPr>
          <w:snapToGrid w:val="0"/>
          <w:color w:val="auto"/>
          <w:szCs w:val="20"/>
          <w:highlight w:val="yellow"/>
          <w:rPrChange w:id="42" w:author="Flavio Lozano Isla" w:date="2025-11-06T16:02:00Z" w16du:dateUtc="2025-11-06T21:02:00Z">
            <w:rPr>
              <w:snapToGrid w:val="0"/>
              <w:color w:val="auto"/>
              <w:szCs w:val="20"/>
              <w:highlight w:val="yellow"/>
              <w:lang w:val="es-PE"/>
            </w:rPr>
          </w:rPrChange>
        </w:rPr>
        <w:t>Max Ram</w:t>
      </w:r>
      <w:ins w:id="43" w:author="INIA" w:date="2025-11-06T10:42:00Z" w16du:dateUtc="2025-11-06T15:42:00Z">
        <w:r w:rsidR="00E96E5F" w:rsidRPr="001C57D0">
          <w:rPr>
            <w:snapToGrid w:val="0"/>
            <w:color w:val="auto"/>
            <w:szCs w:val="20"/>
            <w:highlight w:val="yellow"/>
            <w:rPrChange w:id="44" w:author="Flavio Lozano Isla" w:date="2025-11-06T16:02:00Z" w16du:dateUtc="2025-11-06T21:02:00Z">
              <w:rPr>
                <w:snapToGrid w:val="0"/>
                <w:color w:val="auto"/>
                <w:szCs w:val="20"/>
                <w:highlight w:val="yellow"/>
                <w:lang w:val="es-PE"/>
              </w:rPr>
            </w:rPrChange>
          </w:rPr>
          <w:t>i</w:t>
        </w:r>
      </w:ins>
      <w:del w:id="45" w:author="INIA" w:date="2025-11-06T10:42:00Z" w16du:dateUtc="2025-11-06T15:42:00Z">
        <w:r w:rsidRPr="001C57D0" w:rsidDel="00E96E5F">
          <w:rPr>
            <w:snapToGrid w:val="0"/>
            <w:color w:val="auto"/>
            <w:szCs w:val="20"/>
            <w:highlight w:val="yellow"/>
            <w:rPrChange w:id="46" w:author="Flavio Lozano Isla" w:date="2025-11-06T16:02:00Z" w16du:dateUtc="2025-11-06T21:02:00Z">
              <w:rPr>
                <w:snapToGrid w:val="0"/>
                <w:color w:val="auto"/>
                <w:szCs w:val="20"/>
                <w:highlight w:val="yellow"/>
                <w:lang w:val="es-PE"/>
              </w:rPr>
            </w:rPrChange>
          </w:rPr>
          <w:delText>í</w:delText>
        </w:r>
      </w:del>
      <w:r w:rsidRPr="001C57D0">
        <w:rPr>
          <w:snapToGrid w:val="0"/>
          <w:color w:val="auto"/>
          <w:szCs w:val="20"/>
          <w:highlight w:val="yellow"/>
          <w:rPrChange w:id="47" w:author="Flavio Lozano Isla" w:date="2025-11-06T16:02:00Z" w16du:dateUtc="2025-11-06T21:02:00Z">
            <w:rPr>
              <w:snapToGrid w:val="0"/>
              <w:color w:val="auto"/>
              <w:szCs w:val="20"/>
              <w:highlight w:val="yellow"/>
              <w:lang w:val="es-PE"/>
            </w:rPr>
          </w:rPrChange>
        </w:rPr>
        <w:t>rez Roj</w:t>
      </w:r>
      <w:r w:rsidRPr="006151A2">
        <w:rPr>
          <w:snapToGrid w:val="0"/>
          <w:color w:val="auto"/>
          <w:szCs w:val="20"/>
          <w:highlight w:val="yellow"/>
        </w:rPr>
        <w:t>as</w:t>
      </w:r>
      <w:r w:rsidRPr="001C57D0">
        <w:rPr>
          <w:snapToGrid w:val="0"/>
          <w:color w:val="auto"/>
          <w:szCs w:val="20"/>
          <w:rPrChange w:id="48" w:author="Flavio Lozano Isla" w:date="2025-11-06T16:02:00Z" w16du:dateUtc="2025-11-06T21:02:00Z">
            <w:rPr>
              <w:snapToGrid w:val="0"/>
              <w:color w:val="auto"/>
              <w:szCs w:val="20"/>
              <w:lang w:val="es-PE"/>
            </w:rPr>
          </w:rPrChange>
        </w:rPr>
        <w:t xml:space="preserve"> </w:t>
      </w:r>
      <w:r w:rsidRPr="001C57D0">
        <w:rPr>
          <w:snapToGrid w:val="0"/>
          <w:color w:val="auto"/>
          <w:szCs w:val="20"/>
          <w:vertAlign w:val="superscript"/>
          <w:rPrChange w:id="49" w:author="Flavio Lozano Isla" w:date="2025-11-06T16:02:00Z" w16du:dateUtc="2025-11-06T21:02:00Z">
            <w:rPr>
              <w:snapToGrid w:val="0"/>
              <w:color w:val="auto"/>
              <w:szCs w:val="20"/>
              <w:vertAlign w:val="superscript"/>
              <w:lang w:val="es-PE"/>
            </w:rPr>
          </w:rPrChange>
        </w:rPr>
        <w:t>1</w:t>
      </w:r>
      <w:r w:rsidRPr="001C57D0">
        <w:rPr>
          <w:snapToGrid w:val="0"/>
          <w:color w:val="auto"/>
          <w:szCs w:val="20"/>
          <w:rPrChange w:id="50" w:author="Flavio Lozano Isla" w:date="2025-11-06T16:02:00Z" w16du:dateUtc="2025-11-06T21:02:00Z">
            <w:rPr>
              <w:snapToGrid w:val="0"/>
              <w:color w:val="auto"/>
              <w:szCs w:val="20"/>
              <w:lang w:val="es-PE"/>
            </w:rPr>
          </w:rPrChange>
        </w:rPr>
        <w:t xml:space="preserve"> </w:t>
      </w:r>
      <w:r w:rsidR="00BB63EE" w:rsidRPr="001C57D0">
        <w:rPr>
          <w:snapToGrid w:val="0"/>
          <w:color w:val="auto"/>
          <w:szCs w:val="20"/>
          <w:rPrChange w:id="51" w:author="Flavio Lozano Isla" w:date="2025-11-06T16:02:00Z" w16du:dateUtc="2025-11-06T21:02:00Z">
            <w:rPr>
              <w:snapToGrid w:val="0"/>
              <w:color w:val="auto"/>
              <w:szCs w:val="20"/>
              <w:lang w:val="es-PE"/>
            </w:rPr>
          </w:rPrChange>
        </w:rPr>
        <w:br/>
      </w:r>
      <w:r w:rsidRPr="001C57D0">
        <w:rPr>
          <w:snapToGrid w:val="0"/>
          <w:color w:val="auto"/>
          <w:szCs w:val="20"/>
          <w:rPrChange w:id="52" w:author="Flavio Lozano Isla" w:date="2025-11-06T16:02:00Z" w16du:dateUtc="2025-11-06T21:02:00Z">
            <w:rPr>
              <w:snapToGrid w:val="0"/>
              <w:color w:val="auto"/>
              <w:szCs w:val="20"/>
              <w:lang w:val="es-PE"/>
            </w:rPr>
          </w:rPrChange>
        </w:rPr>
        <w:t xml:space="preserve">and Flavio Lozano-Isla </w:t>
      </w:r>
      <w:r w:rsidRPr="001C57D0">
        <w:rPr>
          <w:snapToGrid w:val="0"/>
          <w:color w:val="auto"/>
          <w:szCs w:val="20"/>
          <w:vertAlign w:val="superscript"/>
          <w:rPrChange w:id="53" w:author="Flavio Lozano Isla" w:date="2025-11-06T16:02:00Z" w16du:dateUtc="2025-11-06T21:02:00Z">
            <w:rPr>
              <w:snapToGrid w:val="0"/>
              <w:color w:val="auto"/>
              <w:szCs w:val="20"/>
              <w:vertAlign w:val="superscript"/>
              <w:lang w:val="es-PE"/>
            </w:rPr>
          </w:rPrChange>
        </w:rPr>
        <w:t>1,</w:t>
      </w:r>
      <w:proofErr w:type="gramStart"/>
      <w:r w:rsidRPr="001C57D0">
        <w:rPr>
          <w:snapToGrid w:val="0"/>
          <w:color w:val="auto"/>
          <w:szCs w:val="20"/>
          <w:highlight w:val="yellow"/>
          <w:vertAlign w:val="superscript"/>
          <w:rPrChange w:id="54" w:author="Flavio Lozano Isla" w:date="2025-11-06T16:02:00Z" w16du:dateUtc="2025-11-06T21:02:00Z">
            <w:rPr>
              <w:snapToGrid w:val="0"/>
              <w:color w:val="auto"/>
              <w:szCs w:val="20"/>
              <w:highlight w:val="yellow"/>
              <w:vertAlign w:val="superscript"/>
              <w:lang w:val="es-PE"/>
            </w:rPr>
          </w:rPrChange>
        </w:rPr>
        <w:t>7</w:t>
      </w:r>
      <w:r w:rsidRPr="001C57D0">
        <w:rPr>
          <w:snapToGrid w:val="0"/>
          <w:color w:val="auto"/>
          <w:szCs w:val="20"/>
          <w:vertAlign w:val="superscript"/>
          <w:rPrChange w:id="55" w:author="Flavio Lozano Isla" w:date="2025-11-06T16:02:00Z" w16du:dateUtc="2025-11-06T21:02:00Z">
            <w:rPr>
              <w:snapToGrid w:val="0"/>
              <w:color w:val="auto"/>
              <w:szCs w:val="20"/>
              <w:vertAlign w:val="superscript"/>
              <w:lang w:val="es-PE"/>
            </w:rPr>
          </w:rPrChange>
        </w:rPr>
        <w:t>,</w:t>
      </w:r>
      <w:r w:rsidRPr="001C57D0">
        <w:rPr>
          <w:snapToGrid w:val="0"/>
          <w:color w:val="auto"/>
          <w:szCs w:val="20"/>
          <w:rPrChange w:id="56" w:author="Flavio Lozano Isla" w:date="2025-11-06T16:02:00Z" w16du:dateUtc="2025-11-06T21:02:00Z">
            <w:rPr>
              <w:snapToGrid w:val="0"/>
              <w:color w:val="auto"/>
              <w:szCs w:val="20"/>
              <w:lang w:val="es-PE"/>
            </w:rPr>
          </w:rPrChange>
        </w:rPr>
        <w:t>*</w:t>
      </w:r>
      <w:proofErr w:type="gramEnd"/>
    </w:p>
    <w:p w14:paraId="0599E6CD" w14:textId="5F88878D" w:rsidR="004710C0" w:rsidRPr="006151A2" w:rsidRDefault="004710C0" w:rsidP="006C19EA">
      <w:pPr>
        <w:pStyle w:val="MDPI16affiliation"/>
        <w:rPr>
          <w:snapToGrid w:val="0"/>
          <w:color w:val="auto"/>
          <w:szCs w:val="16"/>
        </w:rPr>
      </w:pPr>
      <w:r w:rsidRPr="006151A2">
        <w:rPr>
          <w:snapToGrid w:val="0"/>
          <w:color w:val="auto"/>
          <w:szCs w:val="16"/>
          <w:vertAlign w:val="superscript"/>
        </w:rPr>
        <w:t>1</w:t>
      </w:r>
      <w:r w:rsidRPr="006151A2">
        <w:rPr>
          <w:i/>
          <w:iCs/>
          <w:snapToGrid w:val="0"/>
          <w:color w:val="auto"/>
          <w:szCs w:val="16"/>
        </w:rPr>
        <w:tab/>
      </w:r>
      <w:commentRangeStart w:id="57"/>
      <w:commentRangeStart w:id="58"/>
      <w:proofErr w:type="spellStart"/>
      <w:r w:rsidRPr="006151A2">
        <w:rPr>
          <w:snapToGrid w:val="0"/>
          <w:color w:val="auto"/>
          <w:szCs w:val="16"/>
          <w:highlight w:val="yellow"/>
        </w:rPr>
        <w:t>Dirección</w:t>
      </w:r>
      <w:proofErr w:type="spellEnd"/>
      <w:r w:rsidRPr="006151A2">
        <w:rPr>
          <w:snapToGrid w:val="0"/>
          <w:color w:val="auto"/>
          <w:szCs w:val="16"/>
          <w:highlight w:val="yellow"/>
        </w:rPr>
        <w:t xml:space="preserve"> de </w:t>
      </w:r>
      <w:proofErr w:type="spellStart"/>
      <w:r w:rsidRPr="006151A2">
        <w:rPr>
          <w:snapToGrid w:val="0"/>
          <w:color w:val="auto"/>
          <w:szCs w:val="16"/>
          <w:highlight w:val="yellow"/>
        </w:rPr>
        <w:t>Servicios</w:t>
      </w:r>
      <w:proofErr w:type="spellEnd"/>
      <w:r w:rsidRPr="006151A2">
        <w:rPr>
          <w:snapToGrid w:val="0"/>
          <w:color w:val="auto"/>
          <w:szCs w:val="16"/>
          <w:highlight w:val="yellow"/>
        </w:rPr>
        <w:t xml:space="preserve"> Estratégicos Agrarios</w:t>
      </w:r>
      <w:r w:rsidR="002009F4" w:rsidRPr="006151A2">
        <w:rPr>
          <w:snapToGrid w:val="0"/>
          <w:color w:val="auto"/>
          <w:szCs w:val="16"/>
          <w:highlight w:val="yellow"/>
        </w:rPr>
        <w:t xml:space="preserve">, </w:t>
      </w:r>
      <w:r w:rsidRPr="006151A2">
        <w:rPr>
          <w:snapToGrid w:val="0"/>
          <w:color w:val="auto"/>
          <w:szCs w:val="16"/>
          <w:highlight w:val="yellow"/>
        </w:rPr>
        <w:t>Estación Experimental Agraria El Chira</w:t>
      </w:r>
      <w:commentRangeEnd w:id="57"/>
      <w:r w:rsidR="000871E5" w:rsidRPr="003D74DF">
        <w:rPr>
          <w:rStyle w:val="Refdecomentario"/>
          <w:rFonts w:eastAsia="SimSun"/>
          <w:lang w:eastAsia="zh-CN" w:bidi="ar-SA"/>
          <w14:ligatures w14:val="none"/>
        </w:rPr>
        <w:commentReference w:id="57"/>
      </w:r>
      <w:commentRangeEnd w:id="58"/>
      <w:r w:rsidR="001A7CC3">
        <w:rPr>
          <w:rStyle w:val="Refdecomentario"/>
          <w:rFonts w:eastAsia="SimSun"/>
          <w:lang w:eastAsia="zh-CN" w:bidi="ar-SA"/>
          <w14:ligatures w14:val="none"/>
        </w:rPr>
        <w:commentReference w:id="58"/>
      </w:r>
      <w:r w:rsidRPr="006151A2">
        <w:rPr>
          <w:snapToGrid w:val="0"/>
          <w:color w:val="auto"/>
          <w:szCs w:val="16"/>
        </w:rPr>
        <w:t xml:space="preserve">, Instituto Nacional de Innovación Agraria (INIA), Piura 20120, </w:t>
      </w:r>
      <w:commentRangeStart w:id="59"/>
      <w:commentRangeStart w:id="60"/>
      <w:r w:rsidRPr="006151A2">
        <w:rPr>
          <w:snapToGrid w:val="0"/>
          <w:color w:val="auto"/>
          <w:szCs w:val="16"/>
          <w:highlight w:val="yellow"/>
        </w:rPr>
        <w:t>Per</w:t>
      </w:r>
      <w:r w:rsidR="007D47A5" w:rsidRPr="006151A2">
        <w:rPr>
          <w:snapToGrid w:val="0"/>
          <w:color w:val="auto"/>
          <w:szCs w:val="16"/>
          <w:highlight w:val="yellow"/>
        </w:rPr>
        <w:t>u</w:t>
      </w:r>
      <w:commentRangeEnd w:id="59"/>
      <w:r w:rsidR="007D47A5" w:rsidRPr="003D74DF">
        <w:rPr>
          <w:rStyle w:val="Refdecomentario"/>
          <w:rFonts w:eastAsia="SimSun"/>
          <w:lang w:eastAsia="zh-CN" w:bidi="ar-SA"/>
          <w14:ligatures w14:val="none"/>
        </w:rPr>
        <w:commentReference w:id="59"/>
      </w:r>
      <w:commentRangeEnd w:id="60"/>
      <w:r w:rsidR="001A7CC3">
        <w:rPr>
          <w:rStyle w:val="Refdecomentario"/>
          <w:rFonts w:eastAsia="SimSun"/>
          <w:lang w:eastAsia="zh-CN" w:bidi="ar-SA"/>
          <w14:ligatures w14:val="none"/>
        </w:rPr>
        <w:commentReference w:id="60"/>
      </w:r>
      <w:r w:rsidRPr="006151A2">
        <w:rPr>
          <w:snapToGrid w:val="0"/>
          <w:color w:val="auto"/>
          <w:szCs w:val="16"/>
        </w:rPr>
        <w:t>; proyectochira@inia.gob.pe</w:t>
      </w:r>
    </w:p>
    <w:p w14:paraId="7C380722" w14:textId="186C6199" w:rsidR="004710C0" w:rsidRPr="006151A2" w:rsidRDefault="004710C0" w:rsidP="006C19EA">
      <w:pPr>
        <w:pStyle w:val="MDPI16affiliation"/>
        <w:rPr>
          <w:snapToGrid w:val="0"/>
          <w:color w:val="auto"/>
          <w:szCs w:val="16"/>
        </w:rPr>
      </w:pPr>
      <w:r w:rsidRPr="006151A2">
        <w:rPr>
          <w:snapToGrid w:val="0"/>
          <w:color w:val="auto"/>
          <w:szCs w:val="16"/>
          <w:vertAlign w:val="superscript"/>
        </w:rPr>
        <w:t>2</w:t>
      </w:r>
      <w:r w:rsidRPr="006151A2">
        <w:rPr>
          <w:i/>
          <w:iCs/>
          <w:snapToGrid w:val="0"/>
          <w:color w:val="auto"/>
          <w:szCs w:val="16"/>
        </w:rPr>
        <w:tab/>
      </w:r>
      <w:bookmarkStart w:id="61" w:name="_Hlk213321237"/>
      <w:ins w:id="62" w:author="INIA" w:date="2025-11-06T11:34:00Z" w16du:dateUtc="2025-11-06T16:34:00Z">
        <w:r w:rsidR="009843B8" w:rsidRPr="009843B8">
          <w:rPr>
            <w:snapToGrid w:val="0"/>
            <w:color w:val="auto"/>
            <w:szCs w:val="16"/>
            <w:lang w:val="es-PE"/>
            <w:rPrChange w:id="63" w:author="INIA" w:date="2025-11-06T11:34:00Z" w16du:dateUtc="2025-11-06T16:34:00Z">
              <w:rPr>
                <w:i/>
                <w:iCs/>
                <w:snapToGrid w:val="0"/>
                <w:color w:val="auto"/>
                <w:szCs w:val="16"/>
                <w:lang w:val="es-PE"/>
              </w:rPr>
            </w:rPrChange>
          </w:rPr>
          <w:t>Facultad de Ciencias Forestales</w:t>
        </w:r>
        <w:r w:rsidR="009843B8">
          <w:rPr>
            <w:i/>
            <w:iCs/>
            <w:snapToGrid w:val="0"/>
            <w:color w:val="auto"/>
            <w:szCs w:val="16"/>
            <w:lang w:val="es-PE"/>
          </w:rPr>
          <w:t xml:space="preserve">, </w:t>
        </w:r>
      </w:ins>
      <w:commentRangeStart w:id="64"/>
      <w:commentRangeStart w:id="65"/>
      <w:r w:rsidRPr="006151A2">
        <w:rPr>
          <w:snapToGrid w:val="0"/>
          <w:color w:val="auto"/>
          <w:szCs w:val="16"/>
          <w:highlight w:val="yellow"/>
        </w:rPr>
        <w:t>Universidad Nacional Agraria La Molina (UNALM)</w:t>
      </w:r>
      <w:commentRangeEnd w:id="64"/>
      <w:r w:rsidR="00A72FE9" w:rsidRPr="003D74DF">
        <w:rPr>
          <w:rStyle w:val="Refdecomentario"/>
          <w:rFonts w:eastAsia="SimSun"/>
          <w:lang w:eastAsia="zh-CN" w:bidi="ar-SA"/>
          <w14:ligatures w14:val="none"/>
        </w:rPr>
        <w:commentReference w:id="64"/>
      </w:r>
      <w:commentRangeEnd w:id="65"/>
      <w:r w:rsidR="009843B8">
        <w:rPr>
          <w:rStyle w:val="Refdecomentario"/>
          <w:rFonts w:eastAsia="SimSun"/>
          <w:lang w:eastAsia="zh-CN" w:bidi="ar-SA"/>
          <w14:ligatures w14:val="none"/>
        </w:rPr>
        <w:commentReference w:id="65"/>
      </w:r>
      <w:r w:rsidRPr="006151A2">
        <w:rPr>
          <w:snapToGrid w:val="0"/>
          <w:color w:val="auto"/>
          <w:szCs w:val="16"/>
        </w:rPr>
        <w:t xml:space="preserve">, </w:t>
      </w:r>
      <w:bookmarkEnd w:id="61"/>
      <w:commentRangeStart w:id="66"/>
      <w:commentRangeStart w:id="67"/>
      <w:r w:rsidRPr="006151A2">
        <w:rPr>
          <w:snapToGrid w:val="0"/>
          <w:color w:val="auto"/>
          <w:szCs w:val="16"/>
          <w:highlight w:val="yellow"/>
        </w:rPr>
        <w:t>Lima</w:t>
      </w:r>
      <w:commentRangeEnd w:id="66"/>
      <w:r w:rsidR="00A72FE9" w:rsidRPr="003D74DF">
        <w:rPr>
          <w:rStyle w:val="Refdecomentario"/>
          <w:rFonts w:eastAsia="SimSun"/>
          <w:lang w:eastAsia="zh-CN" w:bidi="ar-SA"/>
          <w14:ligatures w14:val="none"/>
        </w:rPr>
        <w:commentReference w:id="66"/>
      </w:r>
      <w:commentRangeEnd w:id="67"/>
      <w:r w:rsidR="00BF79CF">
        <w:rPr>
          <w:rStyle w:val="Refdecomentario"/>
          <w:rFonts w:eastAsia="SimSun"/>
          <w:lang w:eastAsia="zh-CN" w:bidi="ar-SA"/>
          <w14:ligatures w14:val="none"/>
        </w:rPr>
        <w:commentReference w:id="67"/>
      </w:r>
      <w:r w:rsidRPr="006151A2">
        <w:rPr>
          <w:snapToGrid w:val="0"/>
          <w:color w:val="auto"/>
          <w:szCs w:val="16"/>
        </w:rPr>
        <w:t xml:space="preserve">, </w:t>
      </w:r>
      <w:r w:rsidR="00765A5F" w:rsidRPr="006151A2">
        <w:rPr>
          <w:snapToGrid w:val="0"/>
          <w:color w:val="auto"/>
          <w:szCs w:val="16"/>
          <w:highlight w:val="yellow"/>
        </w:rPr>
        <w:t>Peru</w:t>
      </w:r>
    </w:p>
    <w:p w14:paraId="0C769A31" w14:textId="22E6B627" w:rsidR="004710C0" w:rsidRPr="006151A2" w:rsidRDefault="004710C0" w:rsidP="006C19EA">
      <w:pPr>
        <w:pStyle w:val="MDPI16affiliation"/>
        <w:rPr>
          <w:snapToGrid w:val="0"/>
          <w:color w:val="auto"/>
          <w:szCs w:val="16"/>
        </w:rPr>
      </w:pPr>
      <w:r w:rsidRPr="006151A2">
        <w:rPr>
          <w:snapToGrid w:val="0"/>
          <w:color w:val="auto"/>
          <w:szCs w:val="16"/>
          <w:highlight w:val="yellow"/>
          <w:vertAlign w:val="superscript"/>
        </w:rPr>
        <w:t>3</w:t>
      </w:r>
      <w:r w:rsidRPr="006151A2">
        <w:rPr>
          <w:i/>
          <w:iCs/>
          <w:snapToGrid w:val="0"/>
          <w:color w:val="auto"/>
          <w:szCs w:val="16"/>
        </w:rPr>
        <w:tab/>
      </w:r>
      <w:r w:rsidRPr="006151A2">
        <w:rPr>
          <w:snapToGrid w:val="0"/>
          <w:color w:val="auto"/>
          <w:szCs w:val="16"/>
        </w:rPr>
        <w:t xml:space="preserve">Estación Experimental Agraria San Roque, Instituto Nacional de Innovación Agraria (INIA), Calle San </w:t>
      </w:r>
      <w:r w:rsidR="00CB77B9" w:rsidRPr="006151A2">
        <w:rPr>
          <w:snapToGrid w:val="0"/>
          <w:color w:val="auto"/>
          <w:szCs w:val="16"/>
        </w:rPr>
        <w:br/>
      </w:r>
      <w:r w:rsidRPr="006151A2">
        <w:rPr>
          <w:snapToGrid w:val="0"/>
          <w:color w:val="auto"/>
          <w:szCs w:val="16"/>
        </w:rPr>
        <w:t xml:space="preserve">Roque 209, </w:t>
      </w:r>
      <w:r w:rsidRPr="006151A2">
        <w:rPr>
          <w:snapToGrid w:val="0"/>
          <w:color w:val="auto"/>
          <w:szCs w:val="16"/>
          <w:highlight w:val="yellow"/>
        </w:rPr>
        <w:t xml:space="preserve">San Juan Bautista, </w:t>
      </w:r>
      <w:commentRangeStart w:id="68"/>
      <w:commentRangeStart w:id="69"/>
      <w:r w:rsidRPr="006151A2">
        <w:rPr>
          <w:snapToGrid w:val="0"/>
          <w:color w:val="auto"/>
          <w:szCs w:val="16"/>
          <w:highlight w:val="yellow"/>
        </w:rPr>
        <w:t>Loreto</w:t>
      </w:r>
      <w:r w:rsidR="00CB77B9" w:rsidRPr="006151A2">
        <w:rPr>
          <w:snapToGrid w:val="0"/>
          <w:color w:val="auto"/>
          <w:szCs w:val="16"/>
          <w:highlight w:val="yellow"/>
        </w:rPr>
        <w:t xml:space="preserve"> 16000</w:t>
      </w:r>
      <w:commentRangeEnd w:id="68"/>
      <w:r w:rsidR="00CB77B9" w:rsidRPr="002009F4">
        <w:rPr>
          <w:rStyle w:val="Refdecomentario"/>
          <w:rFonts w:eastAsia="SimSun"/>
          <w:highlight w:val="yellow"/>
          <w:lang w:eastAsia="zh-CN" w:bidi="ar-SA"/>
          <w14:ligatures w14:val="none"/>
        </w:rPr>
        <w:commentReference w:id="68"/>
      </w:r>
      <w:commentRangeEnd w:id="69"/>
      <w:r w:rsidR="00C86D78">
        <w:rPr>
          <w:rStyle w:val="Refdecomentario"/>
          <w:rFonts w:eastAsia="SimSun"/>
          <w:lang w:eastAsia="zh-CN" w:bidi="ar-SA"/>
          <w14:ligatures w14:val="none"/>
        </w:rPr>
        <w:commentReference w:id="69"/>
      </w:r>
      <w:r w:rsidRPr="006151A2">
        <w:rPr>
          <w:snapToGrid w:val="0"/>
          <w:color w:val="auto"/>
          <w:szCs w:val="16"/>
        </w:rPr>
        <w:t xml:space="preserve">, </w:t>
      </w:r>
      <w:r w:rsidR="00765A5F" w:rsidRPr="006151A2">
        <w:rPr>
          <w:snapToGrid w:val="0"/>
          <w:color w:val="auto"/>
          <w:szCs w:val="16"/>
          <w:highlight w:val="yellow"/>
        </w:rPr>
        <w:t>Peru</w:t>
      </w:r>
    </w:p>
    <w:p w14:paraId="3D060093" w14:textId="37F1BB20" w:rsidR="004710C0" w:rsidRPr="006151A2" w:rsidRDefault="004710C0" w:rsidP="006C19EA">
      <w:pPr>
        <w:pStyle w:val="MDPI16affiliation"/>
        <w:rPr>
          <w:snapToGrid w:val="0"/>
          <w:color w:val="auto"/>
          <w:szCs w:val="16"/>
        </w:rPr>
      </w:pPr>
      <w:r w:rsidRPr="006151A2">
        <w:rPr>
          <w:snapToGrid w:val="0"/>
          <w:color w:val="auto"/>
          <w:szCs w:val="16"/>
          <w:highlight w:val="yellow"/>
          <w:vertAlign w:val="superscript"/>
        </w:rPr>
        <w:t>4</w:t>
      </w:r>
      <w:r w:rsidRPr="006151A2">
        <w:rPr>
          <w:i/>
          <w:iCs/>
          <w:snapToGrid w:val="0"/>
          <w:color w:val="auto"/>
          <w:szCs w:val="16"/>
        </w:rPr>
        <w:tab/>
      </w:r>
      <w:r w:rsidRPr="006151A2">
        <w:rPr>
          <w:snapToGrid w:val="0"/>
          <w:color w:val="auto"/>
          <w:szCs w:val="16"/>
          <w:highlight w:val="yellow"/>
        </w:rPr>
        <w:t xml:space="preserve">Dirección de Investigación y Desarrollo Tecnológico, Instituto Nacional de Innovación </w:t>
      </w:r>
      <w:proofErr w:type="spellStart"/>
      <w:r w:rsidRPr="006151A2">
        <w:rPr>
          <w:snapToGrid w:val="0"/>
          <w:color w:val="auto"/>
          <w:szCs w:val="16"/>
          <w:highlight w:val="yellow"/>
        </w:rPr>
        <w:t>Agraria</w:t>
      </w:r>
      <w:proofErr w:type="spellEnd"/>
      <w:r w:rsidRPr="006151A2">
        <w:rPr>
          <w:snapToGrid w:val="0"/>
          <w:color w:val="auto"/>
          <w:szCs w:val="16"/>
          <w:highlight w:val="yellow"/>
        </w:rPr>
        <w:t xml:space="preserve"> (INIA)</w:t>
      </w:r>
      <w:r w:rsidR="000871E5" w:rsidRPr="006151A2">
        <w:rPr>
          <w:snapToGrid w:val="0"/>
          <w:color w:val="auto"/>
          <w:szCs w:val="16"/>
        </w:rPr>
        <w:t>,</w:t>
      </w:r>
      <w:r w:rsidRPr="006151A2">
        <w:rPr>
          <w:snapToGrid w:val="0"/>
          <w:color w:val="auto"/>
          <w:szCs w:val="16"/>
        </w:rPr>
        <w:t xml:space="preserve"> </w:t>
      </w:r>
      <w:r w:rsidRPr="006151A2">
        <w:rPr>
          <w:snapToGrid w:val="0"/>
          <w:color w:val="auto"/>
          <w:szCs w:val="16"/>
          <w:highlight w:val="yellow"/>
        </w:rPr>
        <w:t>Lima</w:t>
      </w:r>
      <w:r w:rsidR="000871E5" w:rsidRPr="006151A2">
        <w:rPr>
          <w:snapToGrid w:val="0"/>
          <w:color w:val="auto"/>
          <w:szCs w:val="16"/>
        </w:rPr>
        <w:t>,</w:t>
      </w:r>
      <w:r w:rsidRPr="006151A2">
        <w:rPr>
          <w:snapToGrid w:val="0"/>
          <w:color w:val="auto"/>
          <w:szCs w:val="16"/>
        </w:rPr>
        <w:t xml:space="preserve"> </w:t>
      </w:r>
      <w:r w:rsidR="00765A5F" w:rsidRPr="006151A2">
        <w:rPr>
          <w:snapToGrid w:val="0"/>
          <w:color w:val="auto"/>
          <w:szCs w:val="16"/>
          <w:highlight w:val="yellow"/>
        </w:rPr>
        <w:t>Peru</w:t>
      </w:r>
      <w:r w:rsidRPr="006151A2">
        <w:rPr>
          <w:snapToGrid w:val="0"/>
          <w:color w:val="auto"/>
          <w:szCs w:val="16"/>
        </w:rPr>
        <w:t xml:space="preserve">; </w:t>
      </w:r>
      <w:commentRangeStart w:id="70"/>
      <w:r w:rsidRPr="006151A2">
        <w:rPr>
          <w:snapToGrid w:val="0"/>
          <w:color w:val="auto"/>
          <w:szCs w:val="16"/>
        </w:rPr>
        <w:t>jbaselly@inia.gob.pe (J.R.B.-V.)</w:t>
      </w:r>
      <w:commentRangeEnd w:id="70"/>
      <w:r w:rsidR="001A7CC3">
        <w:rPr>
          <w:rStyle w:val="Refdecomentario"/>
          <w:rFonts w:eastAsia="SimSun"/>
          <w:lang w:eastAsia="zh-CN" w:bidi="ar-SA"/>
          <w14:ligatures w14:val="none"/>
        </w:rPr>
        <w:commentReference w:id="70"/>
      </w:r>
      <w:r w:rsidRPr="006151A2">
        <w:rPr>
          <w:snapToGrid w:val="0"/>
          <w:color w:val="auto"/>
          <w:szCs w:val="16"/>
        </w:rPr>
        <w:t xml:space="preserve">; esalazar@inia.gob.pe (E.J.S.-H.); </w:t>
      </w:r>
      <w:r w:rsidR="00CB77B9" w:rsidRPr="006151A2">
        <w:rPr>
          <w:snapToGrid w:val="0"/>
          <w:color w:val="auto"/>
          <w:szCs w:val="16"/>
        </w:rPr>
        <w:br/>
      </w:r>
      <w:r w:rsidRPr="006151A2">
        <w:rPr>
          <w:snapToGrid w:val="0"/>
          <w:color w:val="auto"/>
          <w:szCs w:val="16"/>
        </w:rPr>
        <w:t>20081043@lamolina.edu.pe (S.Y.C.-V.)</w:t>
      </w:r>
    </w:p>
    <w:p w14:paraId="2A50D8C7" w14:textId="74039763" w:rsidR="004710C0" w:rsidRPr="006151A2" w:rsidRDefault="004710C0" w:rsidP="006C19EA">
      <w:pPr>
        <w:pStyle w:val="MDPI16affiliation"/>
        <w:rPr>
          <w:snapToGrid w:val="0"/>
          <w:color w:val="auto"/>
          <w:szCs w:val="16"/>
        </w:rPr>
      </w:pPr>
      <w:r w:rsidRPr="006151A2">
        <w:rPr>
          <w:snapToGrid w:val="0"/>
          <w:color w:val="auto"/>
          <w:szCs w:val="16"/>
          <w:highlight w:val="yellow"/>
          <w:vertAlign w:val="superscript"/>
        </w:rPr>
        <w:t>5</w:t>
      </w:r>
      <w:r w:rsidRPr="006151A2">
        <w:rPr>
          <w:i/>
          <w:iCs/>
          <w:snapToGrid w:val="0"/>
          <w:color w:val="auto"/>
          <w:szCs w:val="16"/>
        </w:rPr>
        <w:tab/>
      </w:r>
      <w:r w:rsidRPr="006151A2">
        <w:rPr>
          <w:snapToGrid w:val="0"/>
          <w:color w:val="auto"/>
          <w:szCs w:val="16"/>
          <w:highlight w:val="yellow"/>
        </w:rPr>
        <w:t>Dirección de Estudios e Investigación, Servicio Nacional Forestal y de Fauna Silvestre</w:t>
      </w:r>
      <w:r w:rsidR="00CB77B9" w:rsidRPr="006151A2">
        <w:rPr>
          <w:snapToGrid w:val="0"/>
          <w:color w:val="auto"/>
          <w:szCs w:val="16"/>
        </w:rPr>
        <w:t>,</w:t>
      </w:r>
      <w:r w:rsidRPr="006151A2">
        <w:rPr>
          <w:snapToGrid w:val="0"/>
          <w:color w:val="auto"/>
          <w:szCs w:val="16"/>
        </w:rPr>
        <w:t xml:space="preserve"> </w:t>
      </w:r>
      <w:r w:rsidRPr="006151A2">
        <w:rPr>
          <w:snapToGrid w:val="0"/>
          <w:color w:val="auto"/>
          <w:szCs w:val="16"/>
          <w:highlight w:val="yellow"/>
        </w:rPr>
        <w:t>Lima</w:t>
      </w:r>
      <w:r w:rsidRPr="006151A2">
        <w:rPr>
          <w:snapToGrid w:val="0"/>
          <w:color w:val="auto"/>
          <w:szCs w:val="16"/>
        </w:rPr>
        <w:t xml:space="preserve">, </w:t>
      </w:r>
      <w:r w:rsidR="00765A5F" w:rsidRPr="006151A2">
        <w:rPr>
          <w:snapToGrid w:val="0"/>
          <w:color w:val="auto"/>
          <w:szCs w:val="16"/>
          <w:highlight w:val="yellow"/>
        </w:rPr>
        <w:t>Peru</w:t>
      </w:r>
      <w:r w:rsidRPr="006151A2">
        <w:rPr>
          <w:snapToGrid w:val="0"/>
          <w:color w:val="auto"/>
          <w:szCs w:val="16"/>
        </w:rPr>
        <w:t xml:space="preserve">; </w:t>
      </w:r>
      <w:r w:rsidR="00CB77B9" w:rsidRPr="006151A2">
        <w:rPr>
          <w:snapToGrid w:val="0"/>
          <w:color w:val="auto"/>
          <w:szCs w:val="16"/>
        </w:rPr>
        <w:br/>
      </w:r>
      <w:r w:rsidRPr="006151A2">
        <w:rPr>
          <w:snapToGrid w:val="0"/>
          <w:color w:val="auto"/>
          <w:szCs w:val="16"/>
        </w:rPr>
        <w:t>wnauray@serfor.gob.pe</w:t>
      </w:r>
    </w:p>
    <w:p w14:paraId="7A9907CE" w14:textId="46952706" w:rsidR="004710C0" w:rsidRPr="006151A2" w:rsidRDefault="004710C0" w:rsidP="006C19EA">
      <w:pPr>
        <w:pStyle w:val="MDPI16affiliation"/>
        <w:rPr>
          <w:snapToGrid w:val="0"/>
          <w:color w:val="auto"/>
          <w:szCs w:val="16"/>
        </w:rPr>
      </w:pPr>
      <w:r w:rsidRPr="006151A2">
        <w:rPr>
          <w:snapToGrid w:val="0"/>
          <w:color w:val="auto"/>
          <w:szCs w:val="16"/>
          <w:highlight w:val="yellow"/>
          <w:vertAlign w:val="superscript"/>
        </w:rPr>
        <w:t>6</w:t>
      </w:r>
      <w:r w:rsidRPr="006151A2">
        <w:rPr>
          <w:i/>
          <w:iCs/>
          <w:snapToGrid w:val="0"/>
          <w:color w:val="auto"/>
          <w:szCs w:val="16"/>
        </w:rPr>
        <w:tab/>
      </w:r>
      <w:ins w:id="71" w:author="INIA" w:date="2025-11-06T11:36:00Z" w16du:dateUtc="2025-11-06T16:36:00Z">
        <w:r w:rsidR="009843B8" w:rsidRPr="001C57D0">
          <w:rPr>
            <w:snapToGrid w:val="0"/>
            <w:color w:val="auto"/>
            <w:szCs w:val="16"/>
            <w:lang w:val="pt-PT"/>
            <w:rPrChange w:id="72" w:author="Flavio Lozano Isla" w:date="2025-11-06T22:52:00Z" w16du:dateUtc="2025-11-07T03:52:00Z">
              <w:rPr>
                <w:i/>
                <w:iCs/>
                <w:snapToGrid w:val="0"/>
                <w:color w:val="auto"/>
                <w:szCs w:val="16"/>
                <w:lang w:val="es-PE"/>
              </w:rPr>
            </w:rPrChange>
          </w:rPr>
          <w:t>Laboratório de Genoma Funcional, Departamento de Genética, Evolução, Microbiologia e Imunologia, Instituto de Biologia</w:t>
        </w:r>
        <w:r w:rsidR="009843B8" w:rsidRPr="001C57D0">
          <w:rPr>
            <w:i/>
            <w:iCs/>
            <w:snapToGrid w:val="0"/>
            <w:color w:val="auto"/>
            <w:szCs w:val="16"/>
            <w:lang w:val="pt-PT"/>
            <w:rPrChange w:id="73" w:author="Flavio Lozano Isla" w:date="2025-11-06T22:52:00Z" w16du:dateUtc="2025-11-07T03:52:00Z">
              <w:rPr>
                <w:i/>
                <w:iCs/>
                <w:snapToGrid w:val="0"/>
                <w:color w:val="auto"/>
                <w:szCs w:val="16"/>
                <w:lang w:val="es-PE"/>
              </w:rPr>
            </w:rPrChange>
          </w:rPr>
          <w:t xml:space="preserve">, </w:t>
        </w:r>
      </w:ins>
      <w:proofErr w:type="spellStart"/>
      <w:r w:rsidRPr="006151A2">
        <w:rPr>
          <w:snapToGrid w:val="0"/>
          <w:color w:val="auto"/>
          <w:szCs w:val="16"/>
          <w:highlight w:val="yellow"/>
        </w:rPr>
        <w:t>Universidade</w:t>
      </w:r>
      <w:proofErr w:type="spellEnd"/>
      <w:r w:rsidRPr="006151A2">
        <w:rPr>
          <w:snapToGrid w:val="0"/>
          <w:color w:val="auto"/>
          <w:szCs w:val="16"/>
          <w:highlight w:val="yellow"/>
        </w:rPr>
        <w:t xml:space="preserve"> Estadual de Campinas</w:t>
      </w:r>
      <w:r w:rsidRPr="006151A2">
        <w:rPr>
          <w:snapToGrid w:val="0"/>
          <w:color w:val="auto"/>
          <w:szCs w:val="16"/>
        </w:rPr>
        <w:t xml:space="preserve">, </w:t>
      </w:r>
      <w:commentRangeStart w:id="74"/>
      <w:commentRangeStart w:id="75"/>
      <w:r w:rsidRPr="006151A2">
        <w:rPr>
          <w:snapToGrid w:val="0"/>
          <w:color w:val="auto"/>
          <w:szCs w:val="16"/>
          <w:highlight w:val="yellow"/>
        </w:rPr>
        <w:t>Caixa Postal 6109</w:t>
      </w:r>
      <w:commentRangeEnd w:id="74"/>
      <w:r w:rsidR="00CB77B9" w:rsidRPr="003D74DF">
        <w:rPr>
          <w:rStyle w:val="Refdecomentario"/>
          <w:rFonts w:eastAsia="SimSun"/>
          <w:lang w:eastAsia="zh-CN" w:bidi="ar-SA"/>
          <w14:ligatures w14:val="none"/>
        </w:rPr>
        <w:commentReference w:id="74"/>
      </w:r>
      <w:commentRangeEnd w:id="75"/>
      <w:r w:rsidR="009843B8">
        <w:rPr>
          <w:rStyle w:val="Refdecomentario"/>
          <w:rFonts w:eastAsia="SimSun"/>
          <w:lang w:eastAsia="zh-CN" w:bidi="ar-SA"/>
          <w14:ligatures w14:val="none"/>
        </w:rPr>
        <w:commentReference w:id="75"/>
      </w:r>
      <w:r w:rsidRPr="006151A2">
        <w:rPr>
          <w:snapToGrid w:val="0"/>
          <w:color w:val="auto"/>
          <w:szCs w:val="16"/>
        </w:rPr>
        <w:t>, Campinas</w:t>
      </w:r>
      <w:r w:rsidR="00CB77B9" w:rsidRPr="006151A2">
        <w:rPr>
          <w:snapToGrid w:val="0"/>
          <w:color w:val="auto"/>
          <w:szCs w:val="16"/>
        </w:rPr>
        <w:t xml:space="preserve"> 13083-970, </w:t>
      </w:r>
      <w:commentRangeStart w:id="76"/>
      <w:commentRangeStart w:id="77"/>
      <w:r w:rsidR="00CB77B9" w:rsidRPr="006151A2">
        <w:rPr>
          <w:snapToGrid w:val="0"/>
          <w:color w:val="auto"/>
          <w:szCs w:val="16"/>
          <w:highlight w:val="yellow"/>
        </w:rPr>
        <w:t>Brazil</w:t>
      </w:r>
      <w:commentRangeEnd w:id="76"/>
      <w:r w:rsidR="00CB77B9" w:rsidRPr="003D74DF">
        <w:rPr>
          <w:rStyle w:val="Refdecomentario"/>
          <w:rFonts w:eastAsia="SimSun"/>
          <w:lang w:eastAsia="zh-CN" w:bidi="ar-SA"/>
          <w14:ligatures w14:val="none"/>
        </w:rPr>
        <w:commentReference w:id="76"/>
      </w:r>
      <w:commentRangeEnd w:id="77"/>
      <w:r w:rsidR="001A7CC3">
        <w:rPr>
          <w:rStyle w:val="Refdecomentario"/>
          <w:rFonts w:eastAsia="SimSun"/>
          <w:lang w:eastAsia="zh-CN" w:bidi="ar-SA"/>
          <w14:ligatures w14:val="none"/>
        </w:rPr>
        <w:commentReference w:id="77"/>
      </w:r>
      <w:r w:rsidRPr="006151A2">
        <w:rPr>
          <w:snapToGrid w:val="0"/>
          <w:color w:val="auto"/>
          <w:szCs w:val="16"/>
        </w:rPr>
        <w:t xml:space="preserve">; </w:t>
      </w:r>
      <w:r w:rsidR="00CB77B9" w:rsidRPr="006151A2">
        <w:rPr>
          <w:snapToGrid w:val="0"/>
          <w:color w:val="auto"/>
          <w:szCs w:val="16"/>
        </w:rPr>
        <w:br/>
      </w:r>
      <w:r w:rsidRPr="006151A2">
        <w:rPr>
          <w:snapToGrid w:val="0"/>
          <w:color w:val="auto"/>
          <w:szCs w:val="16"/>
        </w:rPr>
        <w:t>nery@lgf.ib.unicamp.br</w:t>
      </w:r>
    </w:p>
    <w:p w14:paraId="5BCD6EE8" w14:textId="7BEA543F" w:rsidR="004710C0" w:rsidRPr="006151A2" w:rsidRDefault="004710C0" w:rsidP="006C19EA">
      <w:pPr>
        <w:pStyle w:val="MDPI16affiliation"/>
        <w:rPr>
          <w:snapToGrid w:val="0"/>
          <w:color w:val="auto"/>
          <w:szCs w:val="16"/>
        </w:rPr>
      </w:pPr>
      <w:r w:rsidRPr="006151A2">
        <w:rPr>
          <w:snapToGrid w:val="0"/>
          <w:color w:val="auto"/>
          <w:szCs w:val="16"/>
          <w:highlight w:val="yellow"/>
          <w:vertAlign w:val="superscript"/>
        </w:rPr>
        <w:t>7</w:t>
      </w:r>
      <w:r w:rsidRPr="006151A2">
        <w:rPr>
          <w:i/>
          <w:iCs/>
          <w:snapToGrid w:val="0"/>
          <w:color w:val="auto"/>
          <w:szCs w:val="16"/>
        </w:rPr>
        <w:tab/>
      </w:r>
      <w:r w:rsidRPr="006151A2">
        <w:rPr>
          <w:snapToGrid w:val="0"/>
          <w:color w:val="auto"/>
          <w:szCs w:val="16"/>
        </w:rPr>
        <w:t xml:space="preserve">Facultad de Ingeniería y Ciencias Agrarias, Universidad Nacional Toribio Rodríguez de Mendoza de </w:t>
      </w:r>
      <w:r w:rsidR="00CB77B9" w:rsidRPr="006151A2">
        <w:rPr>
          <w:snapToGrid w:val="0"/>
          <w:color w:val="auto"/>
          <w:szCs w:val="16"/>
        </w:rPr>
        <w:br/>
      </w:r>
      <w:r w:rsidRPr="006151A2">
        <w:rPr>
          <w:snapToGrid w:val="0"/>
          <w:color w:val="auto"/>
          <w:szCs w:val="16"/>
        </w:rPr>
        <w:t xml:space="preserve">Amazonas (UNTRM), </w:t>
      </w:r>
      <w:commentRangeStart w:id="78"/>
      <w:commentRangeStart w:id="79"/>
      <w:r w:rsidRPr="006151A2">
        <w:rPr>
          <w:snapToGrid w:val="0"/>
          <w:color w:val="auto"/>
          <w:szCs w:val="16"/>
          <w:highlight w:val="yellow"/>
        </w:rPr>
        <w:t>Amazonas</w:t>
      </w:r>
      <w:commentRangeEnd w:id="78"/>
      <w:r w:rsidR="00361D07" w:rsidRPr="003D74DF">
        <w:rPr>
          <w:rStyle w:val="Refdecomentario"/>
          <w:rFonts w:eastAsia="SimSun"/>
          <w:lang w:eastAsia="zh-CN" w:bidi="ar-SA"/>
          <w14:ligatures w14:val="none"/>
        </w:rPr>
        <w:commentReference w:id="78"/>
      </w:r>
      <w:commentRangeEnd w:id="79"/>
      <w:r w:rsidR="00C86D78">
        <w:rPr>
          <w:rStyle w:val="Refdecomentario"/>
          <w:rFonts w:eastAsia="SimSun"/>
          <w:lang w:eastAsia="zh-CN" w:bidi="ar-SA"/>
          <w14:ligatures w14:val="none"/>
        </w:rPr>
        <w:commentReference w:id="79"/>
      </w:r>
      <w:r w:rsidRPr="006151A2">
        <w:rPr>
          <w:snapToGrid w:val="0"/>
          <w:color w:val="auto"/>
          <w:szCs w:val="16"/>
        </w:rPr>
        <w:t xml:space="preserve"> 01001, </w:t>
      </w:r>
      <w:r w:rsidR="00765A5F" w:rsidRPr="006151A2">
        <w:rPr>
          <w:snapToGrid w:val="0"/>
          <w:color w:val="auto"/>
          <w:szCs w:val="16"/>
          <w:highlight w:val="yellow"/>
        </w:rPr>
        <w:t>Peru</w:t>
      </w:r>
    </w:p>
    <w:p w14:paraId="7324AAE5" w14:textId="5C3243AD" w:rsidR="004710C0" w:rsidRPr="003D74DF" w:rsidRDefault="006C19EA" w:rsidP="006C19EA">
      <w:pPr>
        <w:pStyle w:val="MDPI16affiliation"/>
      </w:pPr>
      <w:r w:rsidRPr="003D74DF">
        <w:rPr>
          <w:b/>
          <w:iCs/>
        </w:rPr>
        <w:t>*</w:t>
      </w:r>
      <w:r w:rsidRPr="003D74DF">
        <w:rPr>
          <w:iCs/>
        </w:rPr>
        <w:tab/>
        <w:t xml:space="preserve">Correspondence: </w:t>
      </w:r>
      <w:r w:rsidR="00BB63EE" w:rsidRPr="003D74DF">
        <w:t>20140231@lamolina.edu.pe (S.C.-N.)</w:t>
      </w:r>
      <w:r w:rsidR="004710C0" w:rsidRPr="003D74DF">
        <w:t xml:space="preserve">; </w:t>
      </w:r>
      <w:r w:rsidR="00BB63EE" w:rsidRPr="003D74DF">
        <w:t>flavio.lozano@untrm.edu.pe (F.L.-I.)</w:t>
      </w:r>
    </w:p>
    <w:p w14:paraId="60BD139E" w14:textId="77777777" w:rsidR="004710C0" w:rsidRPr="003D74DF" w:rsidRDefault="004710C0" w:rsidP="006C19EA">
      <w:pPr>
        <w:pStyle w:val="MDPI17abstract"/>
        <w:jc w:val="left"/>
        <w:rPr>
          <w:b/>
          <w:snapToGrid w:val="0"/>
          <w:color w:val="auto"/>
          <w:szCs w:val="20"/>
        </w:rPr>
      </w:pPr>
      <w:r w:rsidRPr="00A835A9">
        <w:rPr>
          <w:b/>
          <w:snapToGrid w:val="0"/>
          <w:color w:val="auto"/>
          <w:szCs w:val="20"/>
          <w:highlight w:val="yellow"/>
        </w:rPr>
        <w:t>A</w:t>
      </w:r>
      <w:commentRangeStart w:id="80"/>
      <w:commentRangeStart w:id="81"/>
      <w:r w:rsidRPr="00A835A9">
        <w:rPr>
          <w:b/>
          <w:snapToGrid w:val="0"/>
          <w:color w:val="auto"/>
          <w:szCs w:val="20"/>
          <w:highlight w:val="yellow"/>
        </w:rPr>
        <w:t>bst</w:t>
      </w:r>
      <w:commentRangeEnd w:id="80"/>
      <w:r w:rsidR="00A835A9">
        <w:rPr>
          <w:rStyle w:val="Refdecomentario"/>
          <w:rFonts w:eastAsia="SimSun"/>
          <w:lang w:eastAsia="zh-CN" w:bidi="ar-SA"/>
          <w14:ligatures w14:val="none"/>
        </w:rPr>
        <w:commentReference w:id="80"/>
      </w:r>
      <w:commentRangeEnd w:id="81"/>
      <w:r w:rsidR="0014270A">
        <w:rPr>
          <w:rStyle w:val="Refdecomentario"/>
          <w:rFonts w:eastAsia="SimSun"/>
          <w:lang w:eastAsia="zh-CN" w:bidi="ar-SA"/>
          <w14:ligatures w14:val="none"/>
        </w:rPr>
        <w:commentReference w:id="81"/>
      </w:r>
      <w:r w:rsidRPr="00A835A9">
        <w:rPr>
          <w:b/>
          <w:snapToGrid w:val="0"/>
          <w:color w:val="auto"/>
          <w:szCs w:val="20"/>
          <w:highlight w:val="yellow"/>
        </w:rPr>
        <w:t>ract</w:t>
      </w:r>
    </w:p>
    <w:tbl>
      <w:tblPr>
        <w:tblStyle w:val="MDPItable"/>
        <w:tblpPr w:leftFromText="198" w:rightFromText="198" w:vertAnchor="page" w:horzAnchor="margin" w:tblpY="8961"/>
        <w:tblW w:w="2409" w:type="dxa"/>
        <w:tblLayout w:type="fixed"/>
        <w:tblLook w:val="04A0" w:firstRow="1" w:lastRow="0" w:firstColumn="1" w:lastColumn="0" w:noHBand="0" w:noVBand="1"/>
      </w:tblPr>
      <w:tblGrid>
        <w:gridCol w:w="2409"/>
      </w:tblGrid>
      <w:tr w:rsidR="00D17AF6" w:rsidRPr="003D74DF" w14:paraId="6C2FC7F6" w14:textId="77777777" w:rsidTr="00D17AF6">
        <w:trPr>
          <w:cantSplit/>
        </w:trPr>
        <w:tc>
          <w:tcPr>
            <w:tcW w:w="2409" w:type="dxa"/>
          </w:tcPr>
          <w:p w14:paraId="59015058" w14:textId="19DA764E" w:rsidR="00D17AF6" w:rsidRPr="003D74DF" w:rsidRDefault="00D17AF6" w:rsidP="00D17AF6">
            <w:pPr>
              <w:pStyle w:val="MDPI15academiceditor"/>
              <w:spacing w:before="0" w:after="120"/>
              <w:rPr>
                <w:snapToGrid w:val="0"/>
                <w:lang w:val="en-US"/>
              </w:rPr>
            </w:pPr>
            <w:r w:rsidRPr="003D74DF">
              <w:rPr>
                <w:snapToGrid w:val="0"/>
                <w:lang w:val="en-US"/>
              </w:rPr>
              <w:t>Academic Editor</w:t>
            </w:r>
            <w:r w:rsidR="007B2C02">
              <w:rPr>
                <w:snapToGrid w:val="0"/>
                <w:lang w:val="en-US"/>
              </w:rPr>
              <w:t xml:space="preserve">: </w:t>
            </w:r>
            <w:r w:rsidR="007B2C02" w:rsidRPr="007B2C02">
              <w:rPr>
                <w:snapToGrid w:val="0"/>
                <w:lang w:val="en-US"/>
              </w:rPr>
              <w:t>Mario A. Pagnotta</w:t>
            </w:r>
          </w:p>
          <w:p w14:paraId="22741EE8" w14:textId="77777777" w:rsidR="00D17AF6" w:rsidRPr="003D74DF" w:rsidRDefault="00D17AF6" w:rsidP="00D17AF6">
            <w:pPr>
              <w:pStyle w:val="MDPI14history"/>
              <w:rPr>
                <w:snapToGrid w:val="0"/>
                <w:lang w:val="en-US"/>
              </w:rPr>
            </w:pPr>
            <w:r w:rsidRPr="003D74DF">
              <w:rPr>
                <w:snapToGrid w:val="0"/>
                <w:lang w:val="en-US"/>
              </w:rPr>
              <w:t>Received: 13 October 2025</w:t>
            </w:r>
          </w:p>
          <w:p w14:paraId="5BD26313" w14:textId="77777777" w:rsidR="00D17AF6" w:rsidRPr="003D74DF" w:rsidRDefault="00D17AF6" w:rsidP="00D17AF6">
            <w:pPr>
              <w:pStyle w:val="MDPI14history"/>
              <w:rPr>
                <w:snapToGrid w:val="0"/>
                <w:lang w:val="en-US"/>
              </w:rPr>
            </w:pPr>
            <w:r w:rsidRPr="003D74DF">
              <w:rPr>
                <w:snapToGrid w:val="0"/>
                <w:lang w:val="en-US"/>
              </w:rPr>
              <w:t>Revised: 5 November 2025</w:t>
            </w:r>
          </w:p>
          <w:p w14:paraId="312FC3F8" w14:textId="77777777" w:rsidR="00D17AF6" w:rsidRPr="003D74DF" w:rsidRDefault="00D17AF6" w:rsidP="00D17AF6">
            <w:pPr>
              <w:pStyle w:val="MDPI14history"/>
              <w:rPr>
                <w:snapToGrid w:val="0"/>
                <w:lang w:val="en-US"/>
              </w:rPr>
            </w:pPr>
            <w:r w:rsidRPr="003D74DF">
              <w:rPr>
                <w:snapToGrid w:val="0"/>
                <w:lang w:val="en-US"/>
              </w:rPr>
              <w:t>Accepted: 6 November 2025</w:t>
            </w:r>
          </w:p>
          <w:p w14:paraId="107DC26F" w14:textId="77777777" w:rsidR="00D17AF6" w:rsidRPr="003D74DF" w:rsidRDefault="00D17AF6" w:rsidP="00D17AF6">
            <w:pPr>
              <w:pStyle w:val="MDPI14history"/>
              <w:spacing w:after="120"/>
              <w:rPr>
                <w:snapToGrid w:val="0"/>
                <w:lang w:val="en-US"/>
              </w:rPr>
            </w:pPr>
            <w:r w:rsidRPr="003D74DF">
              <w:rPr>
                <w:snapToGrid w:val="0"/>
                <w:lang w:val="en-US"/>
              </w:rPr>
              <w:t>Published: date</w:t>
            </w:r>
          </w:p>
          <w:p w14:paraId="4398DEC9" w14:textId="752ABAB3" w:rsidR="00D17AF6" w:rsidRPr="003D74DF" w:rsidRDefault="00D17AF6" w:rsidP="00D17AF6">
            <w:pPr>
              <w:pStyle w:val="MDPI61citation"/>
              <w:rPr>
                <w:rFonts w:cs="Times New Roman"/>
                <w:szCs w:val="36"/>
                <w:lang w:val="en-US"/>
              </w:rPr>
            </w:pPr>
            <w:r w:rsidRPr="003D74DF">
              <w:rPr>
                <w:b/>
                <w:snapToGrid w:val="0"/>
                <w:lang w:val="en-US"/>
              </w:rPr>
              <w:t>Citation:</w:t>
            </w:r>
            <w:r w:rsidRPr="003D74DF">
              <w:rPr>
                <w:snapToGrid w:val="0"/>
                <w:lang w:val="en-US"/>
              </w:rPr>
              <w:t xml:space="preserve"> Casas-Niño, S.; Baselly-</w:t>
            </w:r>
            <w:r w:rsidRPr="003D74DF">
              <w:rPr>
                <w:snapToGrid w:val="0"/>
                <w:lang w:val="en-US"/>
              </w:rPr>
              <w:br/>
              <w:t xml:space="preserve">Villanueva, J.R.; Salazar-Hinostroza, E.J.; Chumbimune-Vivanco, S.Y.; Naurai, W.; Terrones, N.T.; Rojas, M.R.; Lozano-Isla, F. </w:t>
            </w:r>
            <w:r w:rsidRPr="003D74DF">
              <w:rPr>
                <w:rFonts w:cs="Times New Roman"/>
                <w:szCs w:val="36"/>
                <w:lang w:val="en-US"/>
              </w:rPr>
              <w:t>Diversity and Selection of Superior Algarrobos (</w:t>
            </w:r>
            <w:r w:rsidRPr="003D74DF">
              <w:rPr>
                <w:rFonts w:cs="Times New Roman"/>
                <w:i/>
                <w:iCs/>
                <w:szCs w:val="36"/>
                <w:lang w:val="en-US"/>
              </w:rPr>
              <w:t>Neltuma pallida</w:t>
            </w:r>
            <w:r w:rsidRPr="003D74DF">
              <w:rPr>
                <w:rFonts w:cs="Times New Roman"/>
                <w:szCs w:val="36"/>
                <w:lang w:val="en-US"/>
              </w:rPr>
              <w:t xml:space="preserve">) Phenotypes in the Natural Dry Forests of Peru for </w:t>
            </w:r>
            <w:r w:rsidRPr="003D74DF">
              <w:rPr>
                <w:rFonts w:cs="Times New Roman"/>
                <w:szCs w:val="36"/>
                <w:lang w:val="en-US"/>
              </w:rPr>
              <w:br/>
              <w:t xml:space="preserve">Sustainable Conservation and </w:t>
            </w:r>
            <w:r w:rsidRPr="003D74DF">
              <w:rPr>
                <w:rFonts w:cs="Times New Roman"/>
                <w:szCs w:val="36"/>
                <w:lang w:val="en-US"/>
              </w:rPr>
              <w:br/>
              <w:t xml:space="preserve">Genetic Improvement. </w:t>
            </w:r>
            <w:r w:rsidRPr="003D74DF">
              <w:rPr>
                <w:rFonts w:cs="Times New Roman"/>
                <w:i/>
                <w:szCs w:val="36"/>
                <w:lang w:val="en-US"/>
              </w:rPr>
              <w:t xml:space="preserve">Diversity </w:t>
            </w:r>
            <w:r w:rsidRPr="003D74DF">
              <w:rPr>
                <w:rFonts w:cs="Times New Roman"/>
                <w:b/>
                <w:szCs w:val="36"/>
                <w:lang w:val="en-US"/>
              </w:rPr>
              <w:t>2025</w:t>
            </w:r>
            <w:r w:rsidRPr="003D74DF">
              <w:rPr>
                <w:rFonts w:cs="Times New Roman"/>
                <w:szCs w:val="36"/>
                <w:lang w:val="en-US"/>
              </w:rPr>
              <w:t xml:space="preserve">, </w:t>
            </w:r>
            <w:r w:rsidRPr="003D74DF">
              <w:rPr>
                <w:rFonts w:cs="Times New Roman"/>
                <w:i/>
                <w:szCs w:val="36"/>
                <w:lang w:val="en-US"/>
              </w:rPr>
              <w:t>17</w:t>
            </w:r>
            <w:r w:rsidRPr="003D74DF">
              <w:rPr>
                <w:rFonts w:cs="Times New Roman"/>
                <w:szCs w:val="36"/>
                <w:lang w:val="en-US"/>
              </w:rPr>
              <w:t>, x. https://doi.org/10.3390/xxxxx</w:t>
            </w:r>
          </w:p>
          <w:p w14:paraId="5AA7A347" w14:textId="77777777" w:rsidR="00D17AF6" w:rsidRPr="003D74DF" w:rsidRDefault="00D17AF6" w:rsidP="00D17AF6">
            <w:pPr>
              <w:pStyle w:val="MDPI72copyright"/>
              <w:rPr>
                <w:lang w:val="en-US"/>
              </w:rPr>
            </w:pPr>
            <w:r w:rsidRPr="003D74DF">
              <w:rPr>
                <w:b/>
                <w:lang w:val="en-US"/>
              </w:rPr>
              <w:t>Copyright:</w:t>
            </w:r>
            <w:r w:rsidRPr="003D74DF">
              <w:rPr>
                <w:lang w:val="en-US"/>
              </w:rPr>
              <w:t xml:space="preserve"> © 2025 by the authors. Submitted for possible open access publication under the terms and conditions of the Creative Commons Attribution (CC BY) license (https://creativecommons.org/licenses/by/4.0/).</w:t>
            </w:r>
          </w:p>
        </w:tc>
      </w:tr>
    </w:tbl>
    <w:p w14:paraId="2A10C23B" w14:textId="6B0990E2" w:rsidR="004710C0" w:rsidRPr="003D74DF" w:rsidRDefault="004710C0" w:rsidP="006C19EA">
      <w:pPr>
        <w:pStyle w:val="MDPI17abstract"/>
        <w:spacing w:before="0" w:after="0"/>
      </w:pPr>
      <w:r w:rsidRPr="003D74DF">
        <w:rPr>
          <w:i/>
          <w:iCs/>
        </w:rPr>
        <w:t>Neltuma pallida</w:t>
      </w:r>
      <w:r w:rsidRPr="003D74DF">
        <w:t xml:space="preserve"> (algarrobo) is a keystone species of the Peruvian dry forest whose persistence is threatened by overexploitation and habitat degradation, making its conservation and genetic improvement a national priority. This study aimed to identify outstanding phenotypes of </w:t>
      </w:r>
      <w:r w:rsidRPr="003D74DF">
        <w:rPr>
          <w:i/>
          <w:iCs/>
        </w:rPr>
        <w:t>N. pallida</w:t>
      </w:r>
      <w:r w:rsidRPr="003D74DF">
        <w:t xml:space="preserve"> through phenotypic characterization in the regions of Piura and Tumbes in northern Peru. A stratified random sampling design was applied, establishing forest plots in 13 localities and evaluating 631 adult individuals. Dendrometric and phenotypic traits were recorded together with physiographic, climatic, and edaphic variables obtained from soil analyses and geographic information systems. Phenotypic differentiation among populations was assessed using the index </w:t>
      </w:r>
      <m:oMath>
        <m:sSub>
          <m:sSubPr>
            <m:ctrlPr>
              <w:rPr>
                <w:rFonts w:ascii="Cambria Math" w:hAnsi="Cambria Math"/>
                <w:highlight w:val="yellow"/>
              </w:rPr>
            </m:ctrlPr>
          </m:sSubPr>
          <m:e>
            <m:r>
              <w:rPr>
                <w:rFonts w:ascii="Cambria Math" w:hAnsi="Cambria Math"/>
                <w:highlight w:val="yellow"/>
              </w:rPr>
              <m:t>P</m:t>
            </m:r>
          </m:e>
          <m:sub>
            <m:r>
              <w:rPr>
                <w:rFonts w:ascii="Cambria Math" w:hAnsi="Cambria Math"/>
                <w:highlight w:val="yellow"/>
              </w:rPr>
              <m:t>ST</m:t>
            </m:r>
          </m:sub>
        </m:sSub>
      </m:oMath>
      <w:r w:rsidRPr="00773C0F">
        <w:rPr>
          <w:highlight w:val="yellow"/>
        </w:rPr>
        <w:t>,</w:t>
      </w:r>
      <w:commentRangeStart w:id="82"/>
      <w:commentRangeStart w:id="83"/>
      <w:r w:rsidRPr="003D74DF">
        <w:t xml:space="preserve"> </w:t>
      </w:r>
      <w:commentRangeEnd w:id="82"/>
      <w:r w:rsidR="00773C0F">
        <w:rPr>
          <w:rStyle w:val="Refdecomentario"/>
          <w:rFonts w:eastAsia="SimSun"/>
          <w:lang w:eastAsia="zh-CN" w:bidi="ar-SA"/>
          <w14:ligatures w14:val="none"/>
        </w:rPr>
        <w:commentReference w:id="82"/>
      </w:r>
      <w:commentRangeEnd w:id="83"/>
      <w:r w:rsidR="00444BD7">
        <w:rPr>
          <w:rStyle w:val="Refdecomentario"/>
          <w:rFonts w:eastAsia="SimSun"/>
          <w:lang w:eastAsia="zh-CN" w:bidi="ar-SA"/>
          <w14:ligatures w14:val="none"/>
        </w:rPr>
        <w:commentReference w:id="83"/>
      </w:r>
      <w:r w:rsidRPr="003D74DF">
        <w:t xml:space="preserve">which quantifies between- and within-population variance components. High morphological variability was detected across populations, with significant differences in tree height, diameter, and fruit production, largely explained by environmental heterogeneity, particularly soil fertility and organic matter. The </w:t>
      </w:r>
      <m:oMath>
        <m:sSub>
          <m:sSubPr>
            <m:ctrlPr>
              <w:rPr>
                <w:rFonts w:ascii="Cambria Math" w:hAnsi="Cambria Math"/>
              </w:rPr>
            </m:ctrlPr>
          </m:sSubPr>
          <m:e>
            <m:r>
              <w:rPr>
                <w:rFonts w:ascii="Cambria Math" w:hAnsi="Cambria Math"/>
              </w:rPr>
              <m:t>P</m:t>
            </m:r>
          </m:e>
          <m:sub>
            <m:r>
              <w:rPr>
                <w:rFonts w:ascii="Cambria Math" w:hAnsi="Cambria Math"/>
              </w:rPr>
              <m:t>ST</m:t>
            </m:r>
          </m:sub>
        </m:sSub>
      </m:oMath>
      <w:r w:rsidRPr="003D74DF">
        <w:t xml:space="preserve"> values, ranging from 0.83 to 0.98, revealed strong phenotypic divergence among populations, suggesting adaptive differentiation rather than neutral variation. Eight superior individuals were identified as potential candidates for inclusion in a germplasm bank to support breeding and restoration programs. This study provides a scientific basis for the sustainable management and conservation of </w:t>
      </w:r>
      <w:r w:rsidRPr="003D74DF">
        <w:rPr>
          <w:i/>
          <w:iCs/>
        </w:rPr>
        <w:t>N. pallida</w:t>
      </w:r>
      <w:r w:rsidRPr="003D74DF">
        <w:t xml:space="preserve"> in the arid ecosystems.</w:t>
      </w:r>
    </w:p>
    <w:p w14:paraId="5FF80B80" w14:textId="7B16F1EF" w:rsidR="004710C0" w:rsidRPr="003D74DF" w:rsidRDefault="006C19EA" w:rsidP="006C19EA">
      <w:pPr>
        <w:pStyle w:val="MDPI18keywords"/>
        <w:rPr>
          <w:color w:val="auto"/>
          <w:szCs w:val="20"/>
          <w14:ligatures w14:val="standardContextual"/>
        </w:rPr>
      </w:pPr>
      <w:r w:rsidRPr="003D74DF">
        <w:rPr>
          <w:b/>
          <w:bCs/>
          <w:color w:val="auto"/>
          <w:szCs w:val="20"/>
          <w14:ligatures w14:val="standardContextual"/>
        </w:rPr>
        <w:t>Keywords:</w:t>
      </w:r>
      <w:r w:rsidR="004710C0" w:rsidRPr="003D74DF">
        <w:rPr>
          <w:b/>
          <w:color w:val="auto"/>
          <w:szCs w:val="20"/>
          <w14:ligatures w14:val="standardContextual"/>
        </w:rPr>
        <w:t xml:space="preserve"> </w:t>
      </w:r>
      <w:r w:rsidR="004710C0" w:rsidRPr="003D74DF">
        <w:rPr>
          <w:color w:val="auto"/>
          <w:szCs w:val="20"/>
          <w14:ligatures w14:val="standardContextual"/>
        </w:rPr>
        <w:t>biometry; conservation; ecology; genetic improvement; soil characterization</w:t>
      </w:r>
    </w:p>
    <w:p w14:paraId="49DE24EF" w14:textId="77777777" w:rsidR="004710C0" w:rsidRPr="003D74DF" w:rsidRDefault="004710C0" w:rsidP="006C19EA">
      <w:pPr>
        <w:pStyle w:val="MDPI19line"/>
      </w:pPr>
    </w:p>
    <w:p w14:paraId="1421EDFF" w14:textId="5D136915" w:rsidR="004710C0" w:rsidRPr="003D74DF" w:rsidRDefault="006C19EA" w:rsidP="006C19EA">
      <w:pPr>
        <w:pStyle w:val="MDPI21heading1"/>
        <w:rPr>
          <w:szCs w:val="24"/>
        </w:rPr>
      </w:pPr>
      <w:r w:rsidRPr="003D74DF">
        <w:rPr>
          <w:szCs w:val="24"/>
        </w:rPr>
        <w:lastRenderedPageBreak/>
        <w:t xml:space="preserve">1. </w:t>
      </w:r>
      <w:r w:rsidR="004710C0" w:rsidRPr="003D74DF">
        <w:rPr>
          <w:szCs w:val="24"/>
        </w:rPr>
        <w:t>Introduction</w:t>
      </w:r>
    </w:p>
    <w:p w14:paraId="74B41864" w14:textId="77777777" w:rsidR="004710C0" w:rsidRPr="003D74DF" w:rsidRDefault="004710C0" w:rsidP="006C19EA">
      <w:pPr>
        <w:pStyle w:val="MDPI31text"/>
        <w:rPr>
          <w:color w:val="auto"/>
          <w:szCs w:val="20"/>
        </w:rPr>
      </w:pPr>
      <w:r w:rsidRPr="003D74DF">
        <w:rPr>
          <w:i/>
          <w:iCs/>
          <w:color w:val="auto"/>
          <w:szCs w:val="20"/>
        </w:rPr>
        <w:t>Neltuma pallida</w:t>
      </w:r>
      <w:r w:rsidRPr="003D74DF">
        <w:rPr>
          <w:color w:val="auto"/>
          <w:szCs w:val="20"/>
        </w:rPr>
        <w:t xml:space="preserve">, commonly known as algarrobo, belongs to the genus </w:t>
      </w:r>
      <w:r w:rsidRPr="003D74DF">
        <w:rPr>
          <w:i/>
          <w:iCs/>
          <w:color w:val="auto"/>
          <w:szCs w:val="20"/>
        </w:rPr>
        <w:t>Neltuma,</w:t>
      </w:r>
      <w:r w:rsidRPr="003D74DF">
        <w:rPr>
          <w:color w:val="auto"/>
          <w:szCs w:val="20"/>
        </w:rPr>
        <w:t xml:space="preserve"> previously classified within </w:t>
      </w:r>
      <w:r w:rsidRPr="003D74DF">
        <w:rPr>
          <w:i/>
          <w:iCs/>
          <w:color w:val="auto"/>
          <w:szCs w:val="20"/>
        </w:rPr>
        <w:t xml:space="preserve">Prosopis </w:t>
      </w:r>
      <w:r w:rsidRPr="003D74DF">
        <w:rPr>
          <w:i/>
          <w:iCs/>
          <w:color w:val="auto"/>
          <w:szCs w:val="20"/>
        </w:rPr>
        <w:fldChar w:fldCharType="begin"/>
      </w:r>
      <w:r w:rsidRPr="003D74DF">
        <w:rPr>
          <w:i/>
          <w:iCs/>
          <w:color w:val="auto"/>
          <w:szCs w:val="20"/>
        </w:rPr>
        <w:instrText xml:space="preserve"> ADDIN ZOTERO_ITEM CSL_CITATION {"citationID":"sgJH32hu","properties":{"formattedCitation":"[1]","plainCitation":"[1]","noteIndex":0},"citationItems":[{"id":352,"uris":["http://zotero.org/users/14068823/items/AHSZZTY4"],"itemData":{"id":352,"type":"article-journal","abstract":"Robust evidence from phylogenomic analyses of 997 nuclear genes has recently shown, beyond doubt, that the genus Prosopis is polyphyletic with three separate lineages, each with affinities to other genera of mimosoids: (i) Prosopis africana is an isolated lineage placed in the grade of Plathymenia, Newtonia and Fillaeopsis that subtends the core mimosoid clade; (ii) the remaining Old World species of Prosopis form a clade that is sister to the Indo-Nepalese monospecific genus Indopiptadenia and (iii) New World Prosopis has the Namibian / Namaqualand monospecific endemic genus Xerocladia nested within it. This means that it is now clear that maintaining the unity of the genus Prosopis sensu Burkart (1976) is no longer tenable. These three distinct lineages of Prosopis species correspond directly to Burkart’s (1976) sectional classification of the genus, to previously recognised genera and to the differences in types of armature that underpin Burkart’s sections. Here, we address this non-monophyly by resurrecting three segregate genera – Anonychium, Neltuma and Strombocarpa and provide 57 new name combinations where necessary, while maintaining the morphologically distinctive and geographically isolated genera Xerocladia and Indopiptadenia. The genus Prosopis itself is reduced to just three species and an emended description is presented. The impacts of these name changes for a genus of such high ecological and human use importance are discussed. These impacts are mitigated by clear differences in armature which facilitate identification and by potential benefits from the deeper biological understanding brought about by recognition of these divergent lineages at generic rank. We provide an identification key to genera and present a map showing the distributions of the segregate genera, as well as drawings and photos illustrating variation in armature and fruits.","container-title":"PhytoKeys","DOI":"10.3897/phytokeys.205.75379","ISSN":"1314-2003, 1314-2011","language":"en","license":"2022 Colin E. Hughes, Jens J. Ringelberg, Gwilym P. Lewis, Santiago A. Catalano","note":"publisher: Pensoft Publishers","page":"147-189","source":"phytokeys.pensoft.net","title":"Disintegration of the genus &lt;i&gt;Prosopis&lt;/i&gt; L. (Leguminosae, Caesalpinioideae, mimosoid clade)","volume":"205","author":[{"family":"Hughes","given":"Colin E."},{"family":"Ringelberg","given":"Jens J."},{"family":"Lewis","given":"Gwilym P."},{"family":"Catalano","given":"Santiago A."}],"issued":{"date-parts":[["2022",8,22]]}}}],"schema":"https://github.com/citation-style-language/schema/raw/master/csl-citation.json"} </w:instrText>
      </w:r>
      <w:r w:rsidRPr="003D74DF">
        <w:rPr>
          <w:i/>
          <w:iCs/>
          <w:color w:val="auto"/>
          <w:szCs w:val="20"/>
        </w:rPr>
        <w:fldChar w:fldCharType="separate"/>
      </w:r>
      <w:r w:rsidRPr="003D74DF">
        <w:rPr>
          <w:color w:val="auto"/>
          <w:szCs w:val="20"/>
        </w:rPr>
        <w:t>[1]</w:t>
      </w:r>
      <w:r w:rsidRPr="003D74DF">
        <w:rPr>
          <w:i/>
          <w:iCs/>
          <w:color w:val="auto"/>
          <w:szCs w:val="20"/>
        </w:rPr>
        <w:fldChar w:fldCharType="end"/>
      </w:r>
      <w:r w:rsidRPr="003D74DF">
        <w:rPr>
          <w:color w:val="auto"/>
          <w:szCs w:val="20"/>
        </w:rPr>
        <w:t xml:space="preserve">. It is recognized as a valuable forest resource in arid and semi-arid regions </w:t>
      </w:r>
      <w:r w:rsidRPr="003D74DF">
        <w:rPr>
          <w:color w:val="auto"/>
          <w:szCs w:val="20"/>
        </w:rPr>
        <w:fldChar w:fldCharType="begin"/>
      </w:r>
      <w:r w:rsidRPr="003D74DF">
        <w:rPr>
          <w:color w:val="auto"/>
          <w:szCs w:val="20"/>
        </w:rPr>
        <w:instrText xml:space="preserve"> ADDIN ZOTERO_ITEM CSL_CITATION {"citationID":"Fo5Sxytv","properties":{"formattedCitation":"[2]","plainCitation":"[2]","noteIndex":0},"citationItems":[{"id":351,"uris":["http://zotero.org/users/14068823/items/YT3VEP3X"],"itemData":{"id":351,"type":"article-journal","abstract":"Prosopis represents a valuable forest resource in arid and semiarid regions. Management of promising species requires information about genetic parameters, mainly the heritability (h2) of quantitative profitable traits. This parameter is traditionally estimated from progeny tests or half-sib analysis conducted in experimental stands. Such an approach estimates h2 from the ratio of between-family/total phenotypic variance. These analyses are difficult to apply to natural populations of species with a long life cycle, overlapping generations, and a mixed mating system, without genealogical information. A promising alternative is the use of molecular marker information to infer relatedness between individuals and to estimate h2 from the regression of phenotypic similarity on inferred relatedness. In the current study we compared h2 of 13 quantitative traits estimated by these two methods in an experimental stand of P. alba, where genealogical information was available. We inferred pairwise relatedness by Ritland's method using six microsatellite loci. Relatedness and heritability estimates from molecular information were highly correlated to the values obtained from genealogical data. Although Ritland's method yields lower h2 estimates and tends to overestimate genetic correlations between traits, this approach is useful to predict the expected relative gain of different quantitative traits under selection without genealogical information.","container-title":"American Journal of Botany","DOI":"10.3732/ajb.0800074","ISSN":"1537-2197","issue":"2","language":"en","license":"© 2009 Botanical Society of America","note":"_eprint: https://bsapubs.onlinelibrary.wiley.com/doi/pdf/10.3732/ajb.0800074","page":"458-465","source":"Wiley Online Library","title":"Consistency between marker- and genealogy-based heritability estimates in an experimental stand of &lt;i&gt;Prosopis alba&lt;/i&gt; (Leguminosae)","volume":"96","author":[{"family":"Bessega","given":"Cecilia"},{"family":"Saidman","given":"Beatriz O."},{"family":"Darquier","given":"María R."},{"family":"Ewens","given":"Mauricio"},{"family":"Sánchez","given":"Leopoldo"},{"family":"Rozenberg","given":"Phillipe"},{"family":"Vilardi","given":"Juan C."}],"issued":{"date-parts":[["2009"]]}}}],"schema":"https://github.com/citation-style-language/schema/raw/master/csl-citation.json"} </w:instrText>
      </w:r>
      <w:r w:rsidRPr="003D74DF">
        <w:rPr>
          <w:color w:val="auto"/>
          <w:szCs w:val="20"/>
        </w:rPr>
        <w:fldChar w:fldCharType="separate"/>
      </w:r>
      <w:r w:rsidRPr="003D74DF">
        <w:rPr>
          <w:color w:val="auto"/>
          <w:szCs w:val="20"/>
        </w:rPr>
        <w:t>[2]</w:t>
      </w:r>
      <w:r w:rsidRPr="003D74DF">
        <w:rPr>
          <w:color w:val="auto"/>
          <w:szCs w:val="20"/>
        </w:rPr>
        <w:fldChar w:fldCharType="end"/>
      </w:r>
      <w:r w:rsidRPr="003D74DF">
        <w:rPr>
          <w:color w:val="auto"/>
          <w:szCs w:val="20"/>
        </w:rPr>
        <w:t xml:space="preserve"> due to its ability to fix atmospheric nitrogen in soils </w:t>
      </w:r>
      <w:r w:rsidRPr="003D74DF">
        <w:rPr>
          <w:color w:val="auto"/>
          <w:szCs w:val="20"/>
        </w:rPr>
        <w:fldChar w:fldCharType="begin"/>
      </w:r>
      <w:r w:rsidRPr="003D74DF">
        <w:rPr>
          <w:color w:val="auto"/>
          <w:szCs w:val="20"/>
        </w:rPr>
        <w:instrText xml:space="preserve"> ADDIN ZOTERO_ITEM CSL_CITATION {"citationID":"gFO7gpNq","properties":{"formattedCitation":"[3]","plainCitation":"[3]","noteIndex":0},"citationItems":[{"id":"mb1zFBd1/TZHhasU8","uris":["http://zotero.org/users/14068823/items/V39SWZ5H"],"itemData":{"id":342,"type":"chapter","abstract":"Randomized complete block field trials with diverse half-sib families of the nitrogen-fixing Prosopis pallida from Peru, spiny, multistemmed P. juliflora, and diverse South American Prosopis species in contrasting environments of Haiti, Cape Verde, and Rajasthan desert found Peruvian P. pallida had the greatest biomass and survival. Some Peruvian Prosopis were also erect, thornless, and with sweet highly palatable pods, unlike acidic non-palatable P. juliflora pods. Six clones were selected from 1800 trees in a Peruvian field trial with the best trunk diameter, pod production, and pod flavor. P. pallida clones were made that grew in salinities of full seawater. P. pallida pods support a 20 million-dollar industry for the rural poor in Peru. Comprehensive germplasm collections need to be made for an applied genetic improvement program to develop superior clones for human food, soil enrichment, and C sequestration in Peru, Haiti, the African Sahel, the Middle East, and India/Pakistan.","container-title":"Prosopis as a Heat Tolerant Nitrogen Fixing Desert Food Legume","ISBN":"978-0-12-823320-7","note":"DOI: 10.1016/B978-0-12-823320-7.00018-3","page":"241-251","publisher":"Academic Press","source":"ScienceDirect","title":"Peruvian &lt;i&gt;Prosopis pallida&lt;/i&gt;: Its potential to provide human and livestock food for tropical arid lands of the world","title-short":"Peruvian &lt;i&gt;Prosopis pallida&lt;/i&gt;","URL":"https://www.sciencedirect.com/science/article/pii/B9780128233207000183","author":[{"family":"Grados","given":"Nora"},{"family":"Cruz","given":"Gastón"},{"family":"Albán","given":"Luis"},{"family":"Felker","given":"Peter"}],"editor":[{"family":"Puppo","given":"María Cecilia"},{"family":"Felker","given":"Peter"}],"accessed":{"date-parts":[["2025",8,12]]},"issued":{"date-parts":[["2022",1,1]]}}}],"schema":"https://github.com/citation-style-language/schema/raw/master/csl-citation.json"} </w:instrText>
      </w:r>
      <w:r w:rsidRPr="003D74DF">
        <w:rPr>
          <w:color w:val="auto"/>
          <w:szCs w:val="20"/>
        </w:rPr>
        <w:fldChar w:fldCharType="separate"/>
      </w:r>
      <w:r w:rsidRPr="003D74DF">
        <w:rPr>
          <w:color w:val="auto"/>
          <w:szCs w:val="20"/>
        </w:rPr>
        <w:t>[3]</w:t>
      </w:r>
      <w:r w:rsidRPr="003D74DF">
        <w:rPr>
          <w:color w:val="auto"/>
          <w:szCs w:val="20"/>
        </w:rPr>
        <w:fldChar w:fldCharType="end"/>
      </w:r>
      <w:r w:rsidRPr="003D74DF">
        <w:rPr>
          <w:color w:val="auto"/>
          <w:szCs w:val="20"/>
        </w:rPr>
        <w:t xml:space="preserve">, its longevity, and its durable hardwood of high economic value </w:t>
      </w:r>
      <w:r w:rsidRPr="003D74DF">
        <w:rPr>
          <w:color w:val="auto"/>
          <w:szCs w:val="20"/>
        </w:rPr>
        <w:fldChar w:fldCharType="begin"/>
      </w:r>
      <w:r w:rsidRPr="003D74DF">
        <w:rPr>
          <w:color w:val="auto"/>
          <w:szCs w:val="20"/>
        </w:rPr>
        <w:instrText xml:space="preserve"> ADDIN ZOTERO_ITEM CSL_CITATION {"citationID":"MjanbBLU","properties":{"formattedCitation":"[4]","plainCitation":"[4]","noteIndex":0},"citationItems":[{"id":349,"uris":["http://zotero.org/users/14068823/items/W3KRI6XA"],"itemData":{"id":349,"type":"article-journal","abstract":"The lower Ica Valley on the hyperarid south coast of Peru is today largely depopulated and bereft of cultivation, yet its extensive archaeological remains attest to substantial prehispanic populations. This paper describes archaeological investigations to retrace changes in geomorphology, ecology, and land-use in Samaca, one of the riparian oasis basins of the lower Río lea, with the aim of investigating when, how, and why such changes took place. Archaeological interpretations of culture change in the region often invoke the impacts of major ENSO perturbations (El Niño). While our investigations confirm that major El Niño events around the end of the Early Intermediate Period likely offer part of the explanation for marked landscape change in the Samaca Basin, we also demonstrate the significance of more gradual, human-induced destruction of Prosopis pallida (huarango) riparian dry-forest. Huarango is a remarkable leguminous hardwood that lives for over a millennium and provides forage, fuel, and food. Moreover, it plays a crucial role in integrating fragile desert ecosystems, enhancing soil fertility and moisture, and accomplishing desalination and microclimatic amelioration. We propose that south coast valleys remained densely forested well into the Early Intermediate Period, attenuating the impact of El Niño events and supporting hitherto underappreciated agroforestry adaptations. Gradual deforestation eventually crossed an environmental threshold: river and wind erosion increased dramatically and precipitated radical desertification, feeding back into cultural changes in the Middle Horizon. Thus we argue Prosopis-human ecological relationships merit proper recognition in our archaeological interpretations of the south coast of Peru. , En la actualidad, el valle bajo del río Ica, ubicado en el litoral hiperárido del Perú, se encuentra prácticamente despoblado y carente de toda actividad agrícola. Los vestigios arqueológicos, sin embargo, sugieren la presencia de sustanciales concentraciones de población durante tiempos prehispánicos. En este artículo describimos nuestras investigaciones arqueológicas en Samaca, uno de los oasis ribereños del valle bajo del río Ica, dirigidas a reconstruir los cambios geomorfológicos, ecológicos y de uso de la tierra con el fin de averiguar cuando, como y por que sucedió este gran cambio en el valle. Las interpretaciones arqueológicas referentes al cambio cultural en la región a menudo invocan el impacto de eventos ENSO (“El Niño”) de gran magnitud. Aun cuando nuestras investigaciones confirman que tales eventos ocurridos aproximadamente al final del Período Intermedio Temprano forman muy posiblemente parte de la explicación, éstas demuestran además la relevancia de la deforestación del bosque seco ribereño de Prosopis paluda (huarango), un proceso mas gradual y de origen humano. El huarango, notable leguminosa de madera dura capaz de vivir más de mil años, no sólo provee forraje, combustible y alimento sino que además sabemos es crucial en la integración del frágil ecosistema desértico, mejorando la fertilidad y humedad del suelo y logrando desalinización y mejora microclimática. Proponemos que los valles de la costa sur estaban densamente forestados durante una buena parte del Período Intermedio Temprano, lo cual atenuó los impactos de eventos El Niño y permitió el surgimiento de adaptaciones agroforestales poco reconocidas hasta hoy. Sostenemos que la deforestación gradual eventual-mente sobrepasó un umbral ambiental que condujo al dramático incremento de la erosión fluvial y eólica, precipitando un proceso de desertificación, el cual ha contribuido y ha sido causado por los cambios culturales del Horizonte Medio. Nuestros resultados abogan en favor de una incorporación mucho más completa de las relaciones ecológicas entre el Prosopis y el ser humano en las interpretaciones arqueológicas de la costa sur.","container-title":"Latin American Antiquity","DOI":"10.1017/S1045663500002650","ISSN":"1045-6635, 2325-5080","issue":"2","language":"en","page":"303-332","source":"Cambridge University Press","title":"The Role of &lt;i&gt;Prosopis&lt;/i&gt; in Ecological and Landscape Change in the Samaca Basin, Lower Ica Valley, South Coast Peru from the Early Horizon to the Late Intermediate Period","volume":"20","author":[{"family":"Beresford-Jones","given":"David G."},{"family":"T","given":"Susana Arce"},{"family":"Whaley","given":"Oliver Q."},{"family":"Chepstow-Lusty","given":"Alex J."}],"issued":{"date-parts":[["2009",6]]}}}],"schema":"https://github.com/citation-style-language/schema/raw/master/csl-citation.json"} </w:instrText>
      </w:r>
      <w:r w:rsidRPr="003D74DF">
        <w:rPr>
          <w:color w:val="auto"/>
          <w:szCs w:val="20"/>
        </w:rPr>
        <w:fldChar w:fldCharType="separate"/>
      </w:r>
      <w:r w:rsidRPr="003D74DF">
        <w:rPr>
          <w:color w:val="auto"/>
          <w:szCs w:val="20"/>
        </w:rPr>
        <w:t>[4]</w:t>
      </w:r>
      <w:r w:rsidRPr="003D74DF">
        <w:rPr>
          <w:color w:val="auto"/>
          <w:szCs w:val="20"/>
        </w:rPr>
        <w:fldChar w:fldCharType="end"/>
      </w:r>
      <w:r w:rsidRPr="003D74DF">
        <w:rPr>
          <w:color w:val="auto"/>
          <w:szCs w:val="20"/>
        </w:rPr>
        <w:t xml:space="preserve">. From an ecological perspective, algarrobo enhances soil fertility and moisture retention, moderates extreme conditions by creating microclimates beneath its canopy </w:t>
      </w:r>
      <w:r w:rsidRPr="003D74DF">
        <w:rPr>
          <w:color w:val="auto"/>
          <w:szCs w:val="20"/>
        </w:rPr>
        <w:fldChar w:fldCharType="begin"/>
      </w:r>
      <w:r w:rsidRPr="003D74DF">
        <w:rPr>
          <w:color w:val="auto"/>
          <w:szCs w:val="20"/>
        </w:rPr>
        <w:instrText xml:space="preserve"> ADDIN ZOTERO_ITEM CSL_CITATION {"citationID":"gbreRIRy","properties":{"formattedCitation":"[5]","plainCitation":"[5]","noteIndex":0},"citationItems":[{"id":348,"uris":["http://zotero.org/users/14068823/items/Q9XR9T25"],"itemData":{"id":348,"type":"chapter","abstract":"This chapter reviews the ancient role of the genus Prosopis in the long processes of co-evolution between humans and parts of their environment that made the Andean Region one of humanity’s rare pristine hearths of agriculture and civilization. Prosopis trees on the coast of Peru can live for over a millennium and have long provided people with invaluable resources of timber, forage, fuel, and food. Even more importantly these trees integrate the ecology of the riverine oases of this coastal desert—enhancing soil fertility and moisture, ameliorating desert extremes beneath their canopies, and underpinning active river floodplain with extensive root systems. Many of the river valleys of the Peruvian coast retained extensive woodlands in the past, attenuating the impact of periodic El Niño events and supporting agroforestry adaptations. Indeed, the archeological records of the many Pre-Columbian cultures that flourished here, such as Nasca and Moche, can only be properly understood in the contexts of those ancient woodland environments. Yet this calls for imagination because the history of the deforestation of the coast of Peru is an old and gradual story that can be read through the Spanish chronicles, administrative records, and recent memory.","container-title":"Prosopis as a Heat Tolerant Nitrogen Fixing Desert Food Legume","ISBN":"978-0-12-823320-7","note":"DOI: 10.1016/B978-0-12-823320-7.00012-2","page":"95-103","publisher":"Academic Press","source":"ScienceDirect","title":"&lt;i&gt;Prosopis&lt;/i&gt; in the history of the coast of Peru","URL":"https://www.sciencedirect.com/science/article/pii/B9780128233207000122","author":[{"family":"Beresford-Jones","given":"D. G."},{"family":"Whaley","given":"Oliver Q."}],"editor":[{"family":"Puppo","given":"María Cecilia"},{"family":"Felker","given":"Peter"}],"accessed":{"date-parts":[["2025",8,12]]},"issued":{"date-parts":[["2022",1,1]]}}}],"schema":"https://github.com/citation-style-language/schema/raw/master/csl-citation.json"} </w:instrText>
      </w:r>
      <w:r w:rsidRPr="003D74DF">
        <w:rPr>
          <w:color w:val="auto"/>
          <w:szCs w:val="20"/>
        </w:rPr>
        <w:fldChar w:fldCharType="separate"/>
      </w:r>
      <w:r w:rsidRPr="003D74DF">
        <w:rPr>
          <w:color w:val="auto"/>
          <w:szCs w:val="20"/>
        </w:rPr>
        <w:t>[5]</w:t>
      </w:r>
      <w:r w:rsidRPr="003D74DF">
        <w:rPr>
          <w:color w:val="auto"/>
          <w:szCs w:val="20"/>
        </w:rPr>
        <w:fldChar w:fldCharType="end"/>
      </w:r>
      <w:r w:rsidRPr="003D74DF">
        <w:rPr>
          <w:color w:val="auto"/>
          <w:szCs w:val="20"/>
        </w:rPr>
        <w:t xml:space="preserve">, and contributes to the stabilization of fragile desert ecosystems through processes of desalination and microclimatic amelioration </w:t>
      </w:r>
      <w:r w:rsidRPr="003D74DF">
        <w:rPr>
          <w:color w:val="auto"/>
          <w:szCs w:val="20"/>
        </w:rPr>
        <w:fldChar w:fldCharType="begin"/>
      </w:r>
      <w:r w:rsidRPr="003D74DF">
        <w:rPr>
          <w:color w:val="auto"/>
          <w:szCs w:val="20"/>
        </w:rPr>
        <w:instrText xml:space="preserve"> ADDIN ZOTERO_ITEM CSL_CITATION {"citationID":"WnxH6N80","properties":{"formattedCitation":"[4]","plainCitation":"[4]","noteIndex":0},"citationItems":[{"id":349,"uris":["http://zotero.org/users/14068823/items/W3KRI6XA"],"itemData":{"id":349,"type":"article-journal","abstract":"The lower Ica Valley on the hyperarid south coast of Peru is today largely depopulated and bereft of cultivation, yet its extensive archaeological remains attest to substantial prehispanic populations. This paper describes archaeological investigations to retrace changes in geomorphology, ecology, and land-use in Samaca, one of the riparian oasis basins of the lower Río lea, with the aim of investigating when, how, and why such changes took place. Archaeological interpretations of culture change in the region often invoke the impacts of major ENSO perturbations (El Niño). While our investigations confirm that major El Niño events around the end of the Early Intermediate Period likely offer part of the explanation for marked landscape change in the Samaca Basin, we also demonstrate the significance of more gradual, human-induced destruction of Prosopis pallida (huarango) riparian dry-forest. Huarango is a remarkable leguminous hardwood that lives for over a millennium and provides forage, fuel, and food. Moreover, it plays a crucial role in integrating fragile desert ecosystems, enhancing soil fertility and moisture, and accomplishing desalination and microclimatic amelioration. We propose that south coast valleys remained densely forested well into the Early Intermediate Period, attenuating the impact of El Niño events and supporting hitherto underappreciated agroforestry adaptations. Gradual deforestation eventually crossed an environmental threshold: river and wind erosion increased dramatically and precipitated radical desertification, feeding back into cultural changes in the Middle Horizon. Thus we argue Prosopis-human ecological relationships merit proper recognition in our archaeological interpretations of the south coast of Peru. , En la actualidad, el valle bajo del río Ica, ubicado en el litoral hiperárido del Perú, se encuentra prácticamente despoblado y carente de toda actividad agrícola. Los vestigios arqueológicos, sin embargo, sugieren la presencia de sustanciales concentraciones de población durante tiempos prehispánicos. En este artículo describimos nuestras investigaciones arqueológicas en Samaca, uno de los oasis ribereños del valle bajo del río Ica, dirigidas a reconstruir los cambios geomorfológicos, ecológicos y de uso de la tierra con el fin de averiguar cuando, como y por que sucedió este gran cambio en el valle. Las interpretaciones arqueológicas referentes al cambio cultural en la región a menudo invocan el impacto de eventos ENSO (“El Niño”) de gran magnitud. Aun cuando nuestras investigaciones confirman que tales eventos ocurridos aproximadamente al final del Período Intermedio Temprano forman muy posiblemente parte de la explicación, éstas demuestran además la relevancia de la deforestación del bosque seco ribereño de Prosopis paluda (huarango), un proceso mas gradual y de origen humano. El huarango, notable leguminosa de madera dura capaz de vivir más de mil años, no sólo provee forraje, combustible y alimento sino que además sabemos es crucial en la integración del frágil ecosistema desértico, mejorando la fertilidad y humedad del suelo y logrando desalinización y mejora microclimática. Proponemos que los valles de la costa sur estaban densamente forestados durante una buena parte del Período Intermedio Temprano, lo cual atenuó los impactos de eventos El Niño y permitió el surgimiento de adaptaciones agroforestales poco reconocidas hasta hoy. Sostenemos que la deforestación gradual eventual-mente sobrepasó un umbral ambiental que condujo al dramático incremento de la erosión fluvial y eólica, precipitando un proceso de desertificación, el cual ha contribuido y ha sido causado por los cambios culturales del Horizonte Medio. Nuestros resultados abogan en favor de una incorporación mucho más completa de las relaciones ecológicas entre el Prosopis y el ser humano en las interpretaciones arqueológicas de la costa sur.","container-title":"Latin American Antiquity","DOI":"10.1017/S1045663500002650","ISSN":"1045-6635, 2325-5080","issue":"2","language":"en","page":"303-332","source":"Cambridge University Press","title":"The Role of &lt;i&gt;Prosopis&lt;/i&gt; in Ecological and Landscape Change in the Samaca Basin, Lower Ica Valley, South Coast Peru from the Early Horizon to the Late Intermediate Period","volume":"20","author":[{"family":"Beresford-Jones","given":"David G."},{"family":"T","given":"Susana Arce"},{"family":"Whaley","given":"Oliver Q."},{"family":"Chepstow-Lusty","given":"Alex J."}],"issued":{"date-parts":[["2009",6]]}}}],"schema":"https://github.com/citation-style-language/schema/raw/master/csl-citation.json"} </w:instrText>
      </w:r>
      <w:r w:rsidRPr="003D74DF">
        <w:rPr>
          <w:color w:val="auto"/>
          <w:szCs w:val="20"/>
        </w:rPr>
        <w:fldChar w:fldCharType="separate"/>
      </w:r>
      <w:r w:rsidRPr="003D74DF">
        <w:rPr>
          <w:color w:val="auto"/>
          <w:szCs w:val="20"/>
        </w:rPr>
        <w:t>[4]</w:t>
      </w:r>
      <w:r w:rsidRPr="003D74DF">
        <w:rPr>
          <w:color w:val="auto"/>
          <w:szCs w:val="20"/>
        </w:rPr>
        <w:fldChar w:fldCharType="end"/>
      </w:r>
      <w:r w:rsidRPr="003D74DF">
        <w:rPr>
          <w:color w:val="auto"/>
          <w:szCs w:val="20"/>
        </w:rPr>
        <w:t xml:space="preserve">. In addition, the species plays a role in climate change mitigation through atmospheric carbon sequestration </w:t>
      </w:r>
      <w:r w:rsidRPr="003D74DF">
        <w:rPr>
          <w:color w:val="auto"/>
          <w:szCs w:val="20"/>
        </w:rPr>
        <w:fldChar w:fldCharType="begin"/>
      </w:r>
      <w:r w:rsidRPr="003D74DF">
        <w:rPr>
          <w:color w:val="auto"/>
          <w:szCs w:val="20"/>
        </w:rPr>
        <w:instrText xml:space="preserve"> ADDIN ZOTERO_ITEM CSL_CITATION {"citationID":"GTtFjJMF","properties":{"formattedCitation":"[6]","plainCitation":"[6]","noteIndex":0},"citationItems":[{"id":347,"uris":["http://zotero.org/users/14068823/items/FKDDP8KR"],"itemData":{"id":347,"type":"article-journal","abstract":"Forests play a key role in mitigating climate change as they contribute to reducing greenhouse gases. This work aims to know the diversity, biomass and carbon sequestration of a secondary forest of caldén (Prosopis caldenia) in Argentina. Its importance lies in being a native and endemic plant formation that has been modified throughout history by the valuation of its natural resources. To meet the objective, the REDD + methodology was applied, consisting of a random inventory of 10 circular plots with a total area of 1 ha. The Reserva Provincial Laguna Guatraché, province of La Pampa, was selected as the study area. The results determined that the Caldén forest contains 156.4 Mg/ha of biomass and the carbon capture it performs is 78.2 t/ha. Knowing this value contributes to understanding the ecosystem services of this forest and the importance of its conservation.","container-title":"Estudios Geográficos","DOI":"10.3989/estgeogr.202184.084","ISSN":"1988-8546","issue":"291","language":"es","license":"Derechos de autor 2021 Consejo Superior de Investigaciones Científicas (CSIC)","page":"e073-e073","source":"estudiosgeograficos.revistas.csic.es","title":"Diversidad y captura de carbono en un bosque secundario de caldén (&lt;i&gt;Prosopis caldenia&lt;/i&gt;) en La Pampa, Argentina","volume":"82","author":[{"family":"Duval","given":"Valeria Soledad"},{"family":"Cámara-Artigas","given":"Rafael"}],"issued":{"date-parts":[["2021",12,30]]}}}],"schema":"https://github.com/citation-style-language/schema/raw/master/csl-citation.json"} </w:instrText>
      </w:r>
      <w:r w:rsidRPr="003D74DF">
        <w:rPr>
          <w:color w:val="auto"/>
          <w:szCs w:val="20"/>
        </w:rPr>
        <w:fldChar w:fldCharType="separate"/>
      </w:r>
      <w:r w:rsidRPr="003D74DF">
        <w:rPr>
          <w:color w:val="auto"/>
          <w:szCs w:val="20"/>
        </w:rPr>
        <w:t>[6]</w:t>
      </w:r>
      <w:r w:rsidRPr="003D74DF">
        <w:rPr>
          <w:color w:val="auto"/>
          <w:szCs w:val="20"/>
        </w:rPr>
        <w:fldChar w:fldCharType="end"/>
      </w:r>
      <w:r w:rsidRPr="003D74DF">
        <w:rPr>
          <w:color w:val="auto"/>
          <w:szCs w:val="20"/>
        </w:rPr>
        <w:t>.</w:t>
      </w:r>
    </w:p>
    <w:p w14:paraId="3C189C7B" w14:textId="69081294" w:rsidR="004710C0" w:rsidRPr="003D74DF" w:rsidRDefault="004710C0" w:rsidP="006C19EA">
      <w:pPr>
        <w:pStyle w:val="MDPI31text"/>
        <w:rPr>
          <w:color w:val="auto"/>
          <w:szCs w:val="20"/>
        </w:rPr>
      </w:pPr>
      <w:r w:rsidRPr="003D74DF">
        <w:rPr>
          <w:color w:val="auto"/>
          <w:szCs w:val="20"/>
        </w:rPr>
        <w:t xml:space="preserve">In Peru, it is mainly distributed within the Equatorial Dry Forest, which occupies approximately 3.45% of the national territory and represents about 61% of the vegetation cover of dry ecosystems </w:t>
      </w:r>
      <w:r w:rsidRPr="003D74DF">
        <w:rPr>
          <w:color w:val="auto"/>
          <w:szCs w:val="20"/>
        </w:rPr>
        <w:fldChar w:fldCharType="begin"/>
      </w:r>
      <w:r w:rsidRPr="003D74DF">
        <w:rPr>
          <w:color w:val="auto"/>
          <w:szCs w:val="20"/>
        </w:rPr>
        <w:instrText xml:space="preserve"> ADDIN ZOTERO_ITEM CSL_CITATION {"citationID":"DazTxBNw","properties":{"formattedCitation":"[7]","plainCitation":"[7]","noteIndex":0},"citationItems":[{"id":400,"uris":["http://zotero.org/users/14068823/items/KDHQCSSS"],"itemData":{"id":400,"type":"article-journal","abstract":"Extreme rainfall events, such as the El Niño-Southern Oscillation (ENSO), are responsible to a large extent for the processes of tree establishment and tree growth in the North Peruvian dryland forest. Prosopis pallida (algarrobo) is the dominant species of the dryland forest on the Peruvian Pacific coast. Dendrochronological data from living populations have shown its response to climatic events. The aim of this work was to study local differences in P. pallida growth responses to ENSO events through dendrochronological data. To do so, three algarrobo populations within a gradient of increasing temperature and precipitation from West to East were selected. Tree-ring data were correlated with the monthly temperature and precipitation from each location and with the 3.4 and 1 + 2 ENSO indices. Inland populations showed the highest correlation with the climatic conditions. The summer rainfall (January), spring temperature of the previous year, and summer temperature of the current year were significantly correlated with growth. All populations showed a significant increase in the tree-ring index during ENSO events. However, growth in no-ENSO years was also high in populations closer to the coast. Our results indicate that the proximity to the Andes Mountains, distance to the Pacific coast and distribution of algarrobo in this area make marginal inland populations more sensitive to climatic variations and ENSO events. We conclude that the P. pallida response to the climate in Northern Peru is the result of both strong climatic events and local conditions, which are estimated most accurately with the 1 + 2 ENSO index.","container-title":"Forestry: An International Journal of Forest Research","DOI":"10.1093/forestry/cpy014","ISSN":"0015-752X","issue":"5","journalAbbreviation":"Forestry (Lond)","page":"552-562","source":"Silverchair","title":"Effect of climate and ENSO events on &lt;i&gt;Prosopis pallida&lt;/i&gt; forests along a climatic gradient","volume":"91","author":[{"family":"Salazar","given":"Pablo C"},{"family":"Navarro-Cerrillo","given":"Rafael M"},{"family":"Ancajima","given":"Edwin"},{"family":"Duque Lazo","given":"Joaquin"},{"family":"Rodríguez","given":"Rodolfo"},{"family":"Ghezzi","given":"Iván"},{"family":"Mabres","given":"Antonio"}],"issued":{"date-parts":[["2018",12,1]]}}}],"schema":"https://github.com/citation-style-language/schema/raw/master/csl-citation.json"} </w:instrText>
      </w:r>
      <w:r w:rsidRPr="003D74DF">
        <w:rPr>
          <w:color w:val="auto"/>
          <w:szCs w:val="20"/>
        </w:rPr>
        <w:fldChar w:fldCharType="separate"/>
      </w:r>
      <w:r w:rsidRPr="003D74DF">
        <w:rPr>
          <w:color w:val="auto"/>
          <w:szCs w:val="20"/>
        </w:rPr>
        <w:t>[7]</w:t>
      </w:r>
      <w:r w:rsidRPr="003D74DF">
        <w:rPr>
          <w:color w:val="auto"/>
          <w:szCs w:val="20"/>
        </w:rPr>
        <w:fldChar w:fldCharType="end"/>
      </w:r>
      <w:r w:rsidRPr="003D74DF">
        <w:rPr>
          <w:color w:val="auto"/>
          <w:szCs w:val="20"/>
        </w:rPr>
        <w:t xml:space="preserve">. This biome extends primarily across the departments of La Libertad, Lambayeque, Piura, and Tumbes </w:t>
      </w:r>
      <w:r w:rsidRPr="003D74DF">
        <w:rPr>
          <w:color w:val="auto"/>
          <w:szCs w:val="20"/>
        </w:rPr>
        <w:fldChar w:fldCharType="begin"/>
      </w:r>
      <w:r w:rsidRPr="003D74DF">
        <w:rPr>
          <w:color w:val="auto"/>
          <w:szCs w:val="20"/>
        </w:rPr>
        <w:instrText xml:space="preserve"> ADDIN ZOTERO_ITEM CSL_CITATION {"citationID":"qAiFyDVm","properties":{"formattedCitation":"[8]","plainCitation":"[8]","noteIndex":0},"citationItems":[{"id":122,"uris":["http://zotero.org/users/14068823/items/F29ZMNUZ"],"itemData":{"id":122,"type":"article-journal","abstract":"The development of anthropic activities and climate change effects impact worldwide species' ecosystems and habitats. Habitats' adequate prediction can be an important tool to assess current and future trends. In addition, it allows strategies development for their conservation. The Neltuma pallida of the forest region in northern Peru, although very significant, has experienced a decline in recent years. The objective of this research is to evaluate the current and future distribution and conservation status of N. pallida in the Peruvian dry forest under climate change (Location: Republic of Peru). A total of 132 forest presence records and 10 variables (bioclimatic, topographic, and soil) were processed and selected to obtain the current and future distribution for 2100, using Google Earth Engine (GEE), RStudio, and MaxEnt. The area under the curve values fell within the range of 0.93–0.95, demonstrating a strong predictive capability for both present and future potential habitats. The findings indicated that the likely range of habitats for N. pallida was shaped by factors such as the average temperature of wettest quarter, maximum temperature of warmest month, elevation, rainfall, and precipitation of driest month. The main suitable areas were in the central regions of the geographical departments of Tumbes, Piura, and Lambayeque, as well as in the northern part of La Libertad. It is critical to determine the habitat suitability of plant species for conservation managers since this information stimulates the development of policies that favor sustainable use programs. In addition, these results can contribute significantly to identify new areas for designing strategies for populations conserving and recovering with an ecological restoration approach.","container-title":"Ecology and Evolution","DOI":"10.1002/ece3.70158","ISSN":"2045-7758","issue":"8","language":"en","license":"© 2024 The Author(s). Ecology and Evolution published by John Wiley &amp; Sons Ltd.","note":"_eprint: https://onlinelibrary.wiley.com/doi/pdf/10.1002/ece3.70158","page":"e70158","source":"Wiley Online Library","title":"Modeling the current and future habitat suitability of &lt;i&gt;Neltuma pallida&lt;/i&gt; in the dry forest of northern Peru under climate change scenarios to 2100","volume":"14","author":[{"family":"Barboza","given":"Elgar"},{"family":"Bravo","given":"Nino"},{"family":"Cotrina-Sanchez","given":"Alexander"},{"family":"Salazar","given":"Wilian"},{"family":"Gálvez-Paucar","given":"David"},{"family":"Gonzales","given":"Jhony"},{"family":"Saravia","given":"David"},{"family":"Valqui-Valqui","given":"Lamberto"},{"family":"Cárdenas","given":"Gloria P."},{"family":"Ocaña","given":"Jimmy"},{"family":"Cruz-Luis","given":"Juancarlos"},{"family":"Arbizu","given":"Carlos I."}],"issued":{"date-parts":[["2024"]]}}}],"schema":"https://github.com/citation-style-language/schema/raw/master/csl-citation.json"} </w:instrText>
      </w:r>
      <w:r w:rsidRPr="003D74DF">
        <w:rPr>
          <w:color w:val="auto"/>
          <w:szCs w:val="20"/>
        </w:rPr>
        <w:fldChar w:fldCharType="separate"/>
      </w:r>
      <w:r w:rsidRPr="003D74DF">
        <w:rPr>
          <w:color w:val="auto"/>
          <w:szCs w:val="20"/>
        </w:rPr>
        <w:t>[8]</w:t>
      </w:r>
      <w:r w:rsidRPr="003D74DF">
        <w:rPr>
          <w:color w:val="auto"/>
          <w:szCs w:val="20"/>
        </w:rPr>
        <w:fldChar w:fldCharType="end"/>
      </w:r>
      <w:r w:rsidRPr="003D74DF">
        <w:rPr>
          <w:color w:val="auto"/>
          <w:szCs w:val="20"/>
        </w:rPr>
        <w:t xml:space="preserve">, where the species constitutes an essential structural and functional component. However, these northern Peruvian regions have been severely affected by deforestation and land-use change processes </w:t>
      </w:r>
      <w:r w:rsidRPr="003D74DF">
        <w:rPr>
          <w:color w:val="auto"/>
          <w:szCs w:val="20"/>
        </w:rPr>
        <w:fldChar w:fldCharType="begin"/>
      </w:r>
      <w:r w:rsidRPr="003D74DF">
        <w:rPr>
          <w:color w:val="auto"/>
          <w:szCs w:val="20"/>
        </w:rPr>
        <w:instrText xml:space="preserve"> ADDIN ZOTERO_ITEM CSL_CITATION {"citationID":"Hq1Eeuxo","properties":{"formattedCitation":"[9]","plainCitation":"[9]","noteIndex":0},"citationItems":[{"id":344,"uris":["http://zotero.org/users/14068823/items/5VJVGBYZ"],"itemData":{"id":344,"type":"article-journal","abstract":"The dry forests of northern Peru, in the regions of Piura, Tumbes, Lambayeque, and La Libertad, have experienced significant changes as a result of deforestation and changes in land use, leading to the loss of biodiversity and resources. This work analyzed for the first time the changes in vegetation cover and land use of the Pómac Forest Historical Sanctuary (PFHS), located in the department of Lambayeque (northern Peru). The employed approach was the random forest algorithm and visually interpreted Landsat satellite images for the periods 2000–2002, 2002–2004, and 2004–2008. Gain and loss rates were computed for each period, and the recovery process was assessed using the normalized difference vegetation index (NDVI) and enhanced vegetation index (EVI). Results indicate an expansion of agricultural land during each period, resulting in the deforestation of 102.6 hectares of dense dry forest and 739.9 hectares of open dry forest between 2000 and 2008. The degree of reforestation in the cleared areas was measured using the NDVI and EVI indices, revealing an improvement from 0.22 in NDVI in 2009 to 0.36 in 2022, and from 0.14 to 0.21 in EVI over the same period. This study is expected to pave the way for executing land management plans, as well as the use and conservation of natural resources in the PFHS in a sustainable manner.","container-title":"International Journal of Environmental Science and Technology","DOI":"10.1007/s13762-024-05597-6","ISSN":"1735-2630","issue":"14","journalAbbreviation":"Int. J. Environ. Sci. Technol.","language":"en","page":"8919-8930","source":"Springer Link","title":"Change of vegetation cover and land use of the Pómac forest historical sanctuary in northern Peru","volume":"21","author":[{"family":"Vera","given":"E."},{"family":"Cruz","given":"C."},{"family":"Barboza","given":"E."},{"family":"Salazar","given":"W."},{"family":"Canta","given":"J."},{"family":"Salazar","given":"E."},{"family":"Vásquez","given":"H. V."},{"family":"Arbizu","given":"C. I."}],"issued":{"date-parts":[["2024",10,1]]}}}],"schema":"https://github.com/citation-style-language/schema/raw/master/csl-citation.json"} </w:instrText>
      </w:r>
      <w:r w:rsidRPr="003D74DF">
        <w:rPr>
          <w:color w:val="auto"/>
          <w:szCs w:val="20"/>
        </w:rPr>
        <w:fldChar w:fldCharType="separate"/>
      </w:r>
      <w:r w:rsidRPr="003D74DF">
        <w:rPr>
          <w:color w:val="auto"/>
          <w:szCs w:val="20"/>
        </w:rPr>
        <w:t>[9]</w:t>
      </w:r>
      <w:r w:rsidRPr="003D74DF">
        <w:rPr>
          <w:color w:val="auto"/>
          <w:szCs w:val="20"/>
        </w:rPr>
        <w:fldChar w:fldCharType="end"/>
      </w:r>
      <w:r w:rsidRPr="003D74DF">
        <w:rPr>
          <w:color w:val="auto"/>
          <w:szCs w:val="20"/>
        </w:rPr>
        <w:t xml:space="preserve">, resulting in pronounced habitat fragmentation and a </w:t>
      </w:r>
      <w:r w:rsidR="001235EF">
        <w:rPr>
          <w:color w:val="auto"/>
          <w:szCs w:val="20"/>
          <w:u w:color="8969CD"/>
        </w:rPr>
        <w:t>reduction in natural</w:t>
      </w:r>
      <w:r w:rsidRPr="003D74DF">
        <w:rPr>
          <w:color w:val="auto"/>
          <w:szCs w:val="20"/>
        </w:rPr>
        <w:t xml:space="preserve"> populations of </w:t>
      </w:r>
      <w:r w:rsidRPr="003D74DF">
        <w:rPr>
          <w:i/>
          <w:iCs/>
          <w:color w:val="auto"/>
          <w:szCs w:val="20"/>
        </w:rPr>
        <w:t>N. pallida</w:t>
      </w:r>
      <w:r w:rsidRPr="003D74DF">
        <w:rPr>
          <w:color w:val="auto"/>
          <w:szCs w:val="20"/>
        </w:rPr>
        <w:t xml:space="preserve"> (algarrobo). Given this scenario, monitoring and conservation actions have become imperative </w:t>
      </w:r>
      <w:r w:rsidRPr="003D74DF">
        <w:rPr>
          <w:color w:val="auto"/>
          <w:szCs w:val="20"/>
        </w:rPr>
        <w:fldChar w:fldCharType="begin"/>
      </w:r>
      <w:r w:rsidRPr="003D74DF">
        <w:rPr>
          <w:color w:val="auto"/>
          <w:szCs w:val="20"/>
        </w:rPr>
        <w:instrText xml:space="preserve"> ADDIN ZOTERO_ITEM CSL_CITATION {"citationID":"mP5ppuIM","properties":{"formattedCitation":"[9]","plainCitation":"[9]","noteIndex":0},"citationItems":[{"id":344,"uris":["http://zotero.org/users/14068823/items/5VJVGBYZ"],"itemData":{"id":344,"type":"article-journal","abstract":"The dry forests of northern Peru, in the regions of Piura, Tumbes, Lambayeque, and La Libertad, have experienced significant changes as a result of deforestation and changes in land use, leading to the loss of biodiversity and resources. This work analyzed for the first time the changes in vegetation cover and land use of the Pómac Forest Historical Sanctuary (PFHS), located in the department of Lambayeque (northern Peru). The employed approach was the random forest algorithm and visually interpreted Landsat satellite images for the periods 2000–2002, 2002–2004, and 2004–2008. Gain and loss rates were computed for each period, and the recovery process was assessed using the normalized difference vegetation index (NDVI) and enhanced vegetation index (EVI). Results indicate an expansion of agricultural land during each period, resulting in the deforestation of 102.6 hectares of dense dry forest and 739.9 hectares of open dry forest between 2000 and 2008. The degree of reforestation in the cleared areas was measured using the NDVI and EVI indices, revealing an improvement from 0.22 in NDVI in 2009 to 0.36 in 2022, and from 0.14 to 0.21 in EVI over the same period. This study is expected to pave the way for executing land management plans, as well as the use and conservation of natural resources in the PFHS in a sustainable manner.","container-title":"International Journal of Environmental Science and Technology","DOI":"10.1007/s13762-024-05597-6","ISSN":"1735-2630","issue":"14","journalAbbreviation":"Int. J. Environ. Sci. Technol.","language":"en","page":"8919-8930","source":"Springer Link","title":"Change of vegetation cover and land use of the Pómac forest historical sanctuary in northern Peru","volume":"21","author":[{"family":"Vera","given":"E."},{"family":"Cruz","given":"C."},{"family":"Barboza","given":"E."},{"family":"Salazar","given":"W."},{"family":"Canta","given":"J."},{"family":"Salazar","given":"E."},{"family":"Vásquez","given":"H. V."},{"family":"Arbizu","given":"C. I."}],"issued":{"date-parts":[["2024",10,1]]}}}],"schema":"https://github.com/citation-style-language/schema/raw/master/csl-citation.json"} </w:instrText>
      </w:r>
      <w:r w:rsidRPr="003D74DF">
        <w:rPr>
          <w:color w:val="auto"/>
          <w:szCs w:val="20"/>
        </w:rPr>
        <w:fldChar w:fldCharType="separate"/>
      </w:r>
      <w:r w:rsidRPr="003D74DF">
        <w:rPr>
          <w:color w:val="auto"/>
          <w:szCs w:val="20"/>
        </w:rPr>
        <w:t>[9]</w:t>
      </w:r>
      <w:r w:rsidRPr="003D74DF">
        <w:rPr>
          <w:color w:val="auto"/>
          <w:szCs w:val="20"/>
        </w:rPr>
        <w:fldChar w:fldCharType="end"/>
      </w:r>
      <w:r w:rsidRPr="003D74DF">
        <w:rPr>
          <w:color w:val="auto"/>
          <w:szCs w:val="20"/>
        </w:rPr>
        <w:t xml:space="preserve">, especially since algarrobo has been declared a priority species for research, conservation, and protection by the Peruvian government </w:t>
      </w:r>
      <w:r w:rsidRPr="003D74DF">
        <w:rPr>
          <w:color w:val="auto"/>
          <w:szCs w:val="20"/>
        </w:rPr>
        <w:fldChar w:fldCharType="begin"/>
      </w:r>
      <w:r w:rsidRPr="003D74DF">
        <w:rPr>
          <w:color w:val="auto"/>
          <w:szCs w:val="20"/>
        </w:rPr>
        <w:instrText xml:space="preserve"> ADDIN ZOTERO_ITEM CSL_CITATION {"citationID":"TgTqcfRW","properties":{"formattedCitation":"[10]","plainCitation":"[10]","noteIndex":0},"citationItems":[{"id":128,"uris":["http://zotero.org/users/14068823/items/5F2KM5NK"],"itemData":{"id":128,"type":"article-journal","abstract":"The dry forests of northern Peru are dominated by the legumous tree Neltuma pallida which is adapted to hot arid and semiarid conditions in the tropics. Despite having been successfully introduced in multiple other areas around the world, N. pallida is currently threatened in its native area, where it is invaluable for the dry forest ecosystem and human subsistence. A major tool for enhancing ecosystem conservation and understanding the adaptive properties of N. pallida to dry forest ecosystems is the construction of a reference genome sequence. Here, we report on a high-quality reference genome for N. pallida. The final genome assembly size is 403.7 Mb, consisting of 14 pseudochromosomes and 63 scaffolds with an N50 size of 26.2 Mb and a 34.3% GC content. Use of Benchmarking Universal Single Copy Orthologs revealed 99.2% complete orthologs. Long terminal repeat elements dominated the repetitive sequence content which was 51.2%. Genes were annotated using N. pallida transcripts, plant protein sequences, and ab initio predictions resulting in 22,409 protein-coding genes encoding 24,607 gene models. Comparative genomic analysis showed evidence of rapidly evolving gene families related to disease resistance, transcription factors, and signaling pathways. The chromosome-scale N. pallida reference genome will be a useful resource for understanding plant evolution in extreme and highly variable environments.","container-title":"G3 Genes|Genomes|Genetics","DOI":"10.1093/g3journal/jkae283","ISSN":"2160-1836","issue":"2","journalAbbreviation":"G3 Genes|Genomes|Genetics","page":"jkae283","source":"Silverchair","title":"A chromosome-level genome assembly of the Peruvian Algarrobo (&lt;i&gt;Neltuma pallida&lt;/i&gt;) provides insights on its adaptation to its unique ecological niche","volume":"15","author":[{"family":"La Torre","given":"Renato"},{"family":"Hamilton","given":"John P"},{"family":"Saucedo-Bazalar","given":"Manuel"},{"family":"Caycho","given":"Esteban"},{"family":"Vaillancourt","given":"Brieanne"},{"family":"Wood","given":"Joshua C"},{"family":"Ramírez","given":"Manuel"},{"family":"Buell","given":"C Robin"},{"family":"Orjeda","given":"Gisella"}],"issued":{"date-parts":[["2025",2,1]]}}}],"schema":"https://github.com/citation-style-language/schema/raw/master/csl-citation.json"} </w:instrText>
      </w:r>
      <w:r w:rsidRPr="003D74DF">
        <w:rPr>
          <w:color w:val="auto"/>
          <w:szCs w:val="20"/>
        </w:rPr>
        <w:fldChar w:fldCharType="separate"/>
      </w:r>
      <w:r w:rsidRPr="003D74DF">
        <w:rPr>
          <w:color w:val="auto"/>
          <w:szCs w:val="20"/>
        </w:rPr>
        <w:t>[10]</w:t>
      </w:r>
      <w:r w:rsidRPr="003D74DF">
        <w:rPr>
          <w:color w:val="auto"/>
          <w:szCs w:val="20"/>
        </w:rPr>
        <w:fldChar w:fldCharType="end"/>
      </w:r>
      <w:r w:rsidRPr="003D74DF">
        <w:rPr>
          <w:color w:val="auto"/>
          <w:szCs w:val="20"/>
        </w:rPr>
        <w:t xml:space="preserve">. In this context, genetic and morphological characterization studies are critical, as they allow for the precise distinction of species or local ecotypes and the design of conservation strategies focused on populations with higher adaptive value or greater risk of extinction </w:t>
      </w:r>
      <w:r w:rsidRPr="003D74DF">
        <w:rPr>
          <w:color w:val="auto"/>
          <w:szCs w:val="20"/>
        </w:rPr>
        <w:fldChar w:fldCharType="begin"/>
      </w:r>
      <w:r w:rsidRPr="003D74DF">
        <w:rPr>
          <w:color w:val="auto"/>
          <w:szCs w:val="20"/>
        </w:rPr>
        <w:instrText xml:space="preserve"> ADDIN ZOTERO_ITEM CSL_CITATION {"citationID":"shptRZA0","properties":{"formattedCitation":"[11]","plainCitation":"[11]","noteIndex":0},"citationItems":[{"id":340,"uris":["http://zotero.org/users/14068823/items/5E8HA392"],"itemData":{"id":340,"type":"article-journal","abstract":"Background: Abies hidalgensis is an endemic species from Hidalgo sate, Mexico, listed on the IUCN Red List in the VuD2 category. It has been confused with A. guatemalensis in some population where there is roundwood extraction reported as A. religiosa, which generates confusion on the taxonomic identity of species distributed and being harvested in Hidalgo.\nQuestions and / or Hypotheses: What species or species of the Abies genus are distributed and harvested in Hidalgo, Mexico? What is the geographic distribution of A. hidalgensis?\nStudied species: Abies hidalgensis, A. religiosa.\nStudy sites and dates: Municipalities of Acaxochitlan, Acoculco, Agua Blanca de Iturbide, Epazoyucan, Mineral del Monte, Pachuca, Singuilucan, Tenango de Doria, Tepeapulco and Zimapan, in Hidalgo state. Years 2015 to 2017.\nMethods: Eighteen morphological characters were analyzed by discriminant function analysis. Genetic differentiation was estimated from the analysis of three microsatellites developed for A. guatemalensis.\nResults: Abies hidalgensis is distributed to the southeast and A. religiosa is in the central-southern zone of Hidalgo. The distinctive morphological characters are: resin ducts, shape of the apex and morphological characters associated with the ovulate cones and seeds. Genetic studies showed that Abies sp. have greater divergence and genetic diversity with respect to A. hidalgensis and A. religiosa. The inbreeding coefficient is higher in A. religiosa.\nConclusions: Two species of the Abies genus are distributed in the state of Hidalgo, Mexico.","container-title":"Botanical Sciences","DOI":"10.17129/botsci.3203","ISSN":"2007-4476","issue":"2","language":"es","page":"417-434","source":"botanicalsciences.com.mx","title":"Caracterización morfológica y genética de las poblaciones de &lt;i&gt;Abies&lt;/i&gt; en Hidalgo, México: importancia de la identidad taxonómica para el aprovechamiento forestal","title-short":"Caracterización morfológica y genética de las poblaciones de Abies en Hidalgo, México","volume":"101","author":[{"family":"Rosales-Islas","given":"Elena"},{"family":"Barrera-Tello","given":"Daniel"},{"family":"Sánchez-González","given":"Arturo"},{"family":"Galván-Hernández","given":"Dulce María"},{"family":"Hernández-León","given":"Sergio"},{"family":"Octavio-Aguilar","given":"Pablo"}],"issued":{"date-parts":[["2023",2,12]]}}}],"schema":"https://github.com/citation-style-language/schema/raw/master/csl-citation.json"} </w:instrText>
      </w:r>
      <w:r w:rsidRPr="003D74DF">
        <w:rPr>
          <w:color w:val="auto"/>
          <w:szCs w:val="20"/>
        </w:rPr>
        <w:fldChar w:fldCharType="separate"/>
      </w:r>
      <w:r w:rsidRPr="003D74DF">
        <w:rPr>
          <w:color w:val="auto"/>
          <w:szCs w:val="20"/>
        </w:rPr>
        <w:t>[11]</w:t>
      </w:r>
      <w:r w:rsidRPr="003D74DF">
        <w:rPr>
          <w:color w:val="auto"/>
          <w:szCs w:val="20"/>
        </w:rPr>
        <w:fldChar w:fldCharType="end"/>
      </w:r>
      <w:r w:rsidRPr="003D74DF">
        <w:rPr>
          <w:color w:val="auto"/>
          <w:szCs w:val="20"/>
        </w:rPr>
        <w:t xml:space="preserve">. Achieving adequate characterization requires the evaluation of both quantitative and qualitative attributes. Beseega et al. </w:t>
      </w:r>
      <w:r w:rsidRPr="003D74DF">
        <w:rPr>
          <w:color w:val="auto"/>
          <w:szCs w:val="20"/>
        </w:rPr>
        <w:fldChar w:fldCharType="begin"/>
      </w:r>
      <w:r w:rsidRPr="003D74DF">
        <w:rPr>
          <w:color w:val="auto"/>
          <w:szCs w:val="20"/>
        </w:rPr>
        <w:instrText xml:space="preserve"> ADDIN ZOTERO_ITEM CSL_CITATION {"citationID":"Ia7H7hGI","properties":{"formattedCitation":"[12]","plainCitation":"[12]","noteIndex":0},"citationItems":[{"id":342,"uris":["http://zotero.org/users/14068823/items/4B7QBI97"],"itemData":{"id":342,"type":"article-journal","abstract":"Signals of selection on quantitative traits can be detected by the comparison between the genetic differentiation of molecular (neutral) markers and quantitative traits, by multivariate extensions of the same model and by the observation of the additive covariance among relatives. We studied, by three different tests, signals of occurrence of selection in Prosopis alba populations over 15 quantitative traits: three economically important life history traits: height, basal diameter and biomass, 11 leaf morphology traits that may be related with heat-tolerance and physiological responses and spine length that is very important from silvicultural purposes. We analyzed 172 G1-generation trees growing in a common garden belonging to 32 open pollinated families from eight sampling sites in Argentina. The multivariate phenotypes differ significantly among origins, and the highest differentiation corresponded to foliar traits. Molecular genetic markers (SSR) exhibited significant differentiation and allowed us to provide convincing evidence that natural selection is responsible for the patterns of morphological differentiation. The heterogeneous selection over phenotypic traits observed suggested different optima in each population and has important implications for gene resource management. The results suggest that the adaptive significance of traits should be considered together with population provenance in breeding program as a crucial point prior to any selecting program, especially in Prosopis where the first steps are under development.","container-title":"Genetica","DOI":"10.1007/s10709-014-9810-5","ISSN":"1573-6857","issue":"1","journalAbbreviation":"Genetica","language":"en","page":"31-44","source":"Springer Link","title":"Evidences of local adaptation in quantitative traits in &lt;i&gt;Prosopis alba&lt;/i&gt; (Leguminosae)","volume":"143","author":[{"family":"Bessega","given":"C."},{"family":"Pometti","given":"C."},{"family":"Ewens","given":"M."},{"family":"Saidman","given":"B. O."},{"family":"Vilardi","given":"J. C."}],"issued":{"date-parts":[["2015",2,1]]}}}],"schema":"https://github.com/citation-style-language/schema/raw/master/csl-citation.json"} </w:instrText>
      </w:r>
      <w:r w:rsidRPr="003D74DF">
        <w:rPr>
          <w:color w:val="auto"/>
          <w:szCs w:val="20"/>
        </w:rPr>
        <w:fldChar w:fldCharType="separate"/>
      </w:r>
      <w:r w:rsidRPr="003D74DF">
        <w:rPr>
          <w:color w:val="auto"/>
          <w:szCs w:val="20"/>
        </w:rPr>
        <w:t>[12]</w:t>
      </w:r>
      <w:r w:rsidRPr="003D74DF">
        <w:rPr>
          <w:color w:val="auto"/>
          <w:szCs w:val="20"/>
        </w:rPr>
        <w:fldChar w:fldCharType="end"/>
      </w:r>
      <w:r w:rsidRPr="003D74DF">
        <w:rPr>
          <w:color w:val="auto"/>
          <w:szCs w:val="20"/>
        </w:rPr>
        <w:t xml:space="preserve"> emphasized that individual selection has major implications for genetic resource management and that adaptive phenotypic traits, as well as population origin, should be carefully considered before initiating any selection program. In this regard, phenotypic evaluation is a key step in identifying superior trees </w:t>
      </w:r>
      <w:r w:rsidRPr="003D74DF">
        <w:rPr>
          <w:color w:val="auto"/>
          <w:szCs w:val="20"/>
        </w:rPr>
        <w:fldChar w:fldCharType="begin"/>
      </w:r>
      <w:r w:rsidRPr="003D74DF">
        <w:rPr>
          <w:color w:val="auto"/>
          <w:szCs w:val="20"/>
        </w:rPr>
        <w:instrText xml:space="preserve"> ADDIN ZOTERO_ITEM CSL_CITATION {"citationID":"tFlhlJxf","properties":{"formattedCitation":"[13]","plainCitation":"[13]","noteIndex":0},"citationItems":[{"id":339,"uris":["http://zotero.org/users/14068823/items/43WC8NFU"],"itemData":{"id":339,"type":"article-journal","abstract":"Phenotyping is one of the strategies used by Corporación Colombiana de Investigación Agropecuaria (AGROSAVIA) for evaluating native forest species. One hundred and twenty-one 6.2 year-old mountain damson/stavewood/bitterwood/paradise trees (Simarouba amara Aubl. commonly known as machaco in Colombia) were evaluated using 34 plant, leaf and fruit descriptors to validate the use of morphological descriptors and determine the phenotype variability of AGROSAVIA’s La Libertad Research Centre’s working collection. The centre is located in the foothills of Colombia’s eastern plains(Villavicencio, Meta). Multiple correspondence analysis (MCA) was used for analysing qualitative data and principal component analysis (PCA) for +data to reduce dataset dimensionality; this was followed by cluster analysis, using Ward's method (minimum variance method or Ward’s minimum - agglomerative algorithm) for hierarchical caraccluster analysis for grouping the trees. The results led to identifying that the wood volume descriptor had the greatest variability (31.13%) and thequantitative variables associated with crown size and diameter, stem diameter, trunk volume, leaf length and width, total and crown height had the greatest correlation with the first three components (57.82%). Nine clusters were obtained (accounting for 95.73% of original variability) and in which trees were found for timber, arboriculture and agroforestry system purposes. The trees’ stem shape, branch height and bifurcation, the type of bark and fruiting habits had minimum variation, contrary to the that found regarding stem straightness and crown shape.&amp;nbsp;","container-title":"Orinoquia","DOI":"10.22579/20112629.656","ISSN":"2011-2629","issue":"1","language":"es","page":"67-77","source":"orinoquia.unillanos.edu.co","title":"Evaluación de la variabilidad fenotípica en &lt;i&gt;Simarouba amara&lt;/i&gt; Aubl., mediante descriptores cualitativos y cuantitativos","volume":"25","author":[{"family":"Castañeda-Garzón","given":"Sandra Liliana"},{"family":"Argüelles-Cárdenas","given":"Jorge H."},{"family":"Zuluaga-Peláez","given":"Jhon J."},{"family":"Moreno-Barragán","given":"Jessica"}],"issued":{"date-parts":[["2021",6,16]]}}}],"schema":"https://github.com/citation-style-language/schema/raw/master/csl-citation.json"} </w:instrText>
      </w:r>
      <w:r w:rsidRPr="003D74DF">
        <w:rPr>
          <w:color w:val="auto"/>
          <w:szCs w:val="20"/>
        </w:rPr>
        <w:fldChar w:fldCharType="separate"/>
      </w:r>
      <w:r w:rsidRPr="003D74DF">
        <w:rPr>
          <w:color w:val="auto"/>
          <w:szCs w:val="20"/>
        </w:rPr>
        <w:t>[13]</w:t>
      </w:r>
      <w:r w:rsidRPr="003D74DF">
        <w:rPr>
          <w:color w:val="auto"/>
          <w:szCs w:val="20"/>
        </w:rPr>
        <w:fldChar w:fldCharType="end"/>
      </w:r>
      <w:r w:rsidR="005F70B4" w:rsidRPr="003D74DF">
        <w:rPr>
          <w:color w:val="auto"/>
          <w:szCs w:val="20"/>
        </w:rPr>
        <w:t>—</w:t>
      </w:r>
      <w:r w:rsidRPr="003D74DF">
        <w:rPr>
          <w:color w:val="auto"/>
          <w:szCs w:val="20"/>
        </w:rPr>
        <w:t xml:space="preserve">individuals with superior phenotypes in one or more economically important traits that may serve as progenitors in genetic improvement and conservation programs </w:t>
      </w:r>
      <w:r w:rsidRPr="003D74DF">
        <w:rPr>
          <w:color w:val="auto"/>
          <w:szCs w:val="20"/>
        </w:rPr>
        <w:fldChar w:fldCharType="begin"/>
      </w:r>
      <w:r w:rsidRPr="003D74DF">
        <w:rPr>
          <w:color w:val="auto"/>
          <w:szCs w:val="20"/>
        </w:rPr>
        <w:instrText xml:space="preserve"> ADDIN ZOTERO_ITEM CSL_CITATION {"citationID":"QBnsCRbp","properties":{"formattedCitation":"[14\\uc0\\u8211{}16]","plainCitation":"[14–16]","noteIndex":0},"citationItems":[{"id":330,"uris":["http://zotero.org/users/14068823/items/YXSICSBH"],"itemData":{"id":330,"type":"article-journal","abstract":"Neltuma pallida (“Algarrobo”) is an endangered species native to seasonally dry forests. Preserving this species necessitates creating spatially explicit records of specimens with superior phenological traits, commonly referred to as “plus” trees, which serve as a foundation for reforestation programs. This dataset article describes a collection of multispectral images of Algarrobo trees classified as plus and non-plus, captured between January and September 2023 across the Lambayeque, Piura, and Tumbes departments in northern Peru. Sampling was conducted within forest management zones supervised by the Servicio Nacional Forestal y de Fauna Silvestre. Fieldwork included in-situ evaluation, classification, and georeferencing of specimens, followed by image acquisition using a multispectral drone at a flight altitude of 70 m. Subsequent processing isolated regions of interest corresponding to tree crowns, from which morpho-geometric parameters were extracted, summarized, and compared between tree classes. The dataset contains 500 images per class, geographically distributed across the study area, with plus trees predominantly located in Piura (70 %), Tumbes (20 %), and Lambayeque (10 %). Plus trees exhibit larger mean values for area, perimeter, and major and minor axes. The distributions of major and minor axes and equivalent diameter approximate normal distributions, differing in central tendency and dispersion between classes. However, no significant differences in roundness were observed. This database provides a foundational resource for developing classification models to distinguish between plus and non-plus Neltuma pallida trees, supporting conservation and reforestation efforts.","container-title":"Data in Brief","DOI":"10.1016/j.dib.2025.111645","ISSN":"2352-3409","journalAbbreviation":"Data in Brief","page":"111645","source":"ScienceDirect","title":"Multispectral drone imagery dataset for plus and non-plus &lt;i&gt;Neltuma pallida&lt;/i&gt; trees in northern Peru","volume":"60","author":[{"family":"Castro","given":"Wilson"},{"family":"Seminario","given":"Roberto"},{"family":"Nauray","given":"William"},{"family":"Acevedo-Juárez","given":"Brenda"},{"family":"De-la-Torre","given":"Miguel"},{"family":"Avila-George","given":"Himer"}],"issued":{"date-parts":[["2025",6,1]]}}},{"id":332,"uris":["http://zotero.org/users/14068823/items/WTKRXJME"],"itemData":{"id":332,"type":"book","event-place":"Valdivia","ISBN":"978-956-288-072-5","language":"es","note":"OCLC: 48164112","number-of-pages":"422","publisher":"Universidad Austral de Chile","publisher-place":"Valdivia","source":"Open WorldCat","title":"Mejora genética forestal operativa","title-short":"Curso","URL":"https://doi.org/10.52904/20.500.12220/460","author":[{"family":"Ipinza","given":"Roberto"},{"family":"Gutiérrez","given":"Braulio"},{"family":"Emhart","given":"Verónica"}],"issued":{"date-parts":[["1998"]]}}},{"id":389,"uris":["http://zotero.org/users/14068823/items/FWIPQ75Q"],"itemData":{"id":389,"type":"article-journal","abstract":"Whitebark pine (Pinus albicaulis Engelm.) is an ecologically important subalpine and treeline forest tree of the western U.S. and Canada. It is categorized as endangered by the IUCN and by Canada under the Species at Risk Act and was recently proposed for listing in the U.S. as threatened under the Endangered Species Act. Whitebark pine populations are declining nearly rangewide primarily from the spread and intensification of Cronartium ribicola J.C. Fisch., the exotic, invasive pathogen that causes white pine blister rust (WPBR); recent, large-scale outbreaks of mountain pine beetles (MPB) (Dendroctonus ponderosae Hopkins); altered fire regimes; and, multiple impacts from climate change. For more than two decades, researchers and managers within the U.S. Forest Service and Canadian forestry agencies have been developing restoration and conservation tools and techniques to help mitigate these threats. Four conservation and restoration principles for whitebark pine were previously emphasized: (1) conserve genetic diversity, (2) promote WPBR resistance, (3) protect seed sources, and (4) deploy restoration treatments, while mitigating for climate change. These principles are served by ten additional management or conservation actions that form the basis of a restoration and adaptive management plan but apply primarily to regions with moderate to high levels of WPBR and MPB outbreaks. Where the pathogen and MPB are absent or present at low levels, managers can implement proactive management to build resilience to prevent the future loss of ecological function. Here, we review the key management actions currently used for whitebark pine conservation and restoration in the U.S. and Canada, which include gene conservation, increasing natural genetic resistance to C. ribicola, cone collections, growing and planting seedlings or directly sowing seeds, protecting seed sources, prescribed fire and silvicultural thinning to reduce competition in late seral communities, proactive intervention, stand health surveys and monitoring, and monitoring the impacts of restoration for adaptive management. This review is the outcome of an experts’ workshop held in association with the development of the National Whitebark Pine Restoration Plan (NWPRP), a collaborative U.S. multi-agency and tribal effort initiated in 2017 in consultation with the U.S. Forest Service and facilitated by the non-profit organizations, the Whitebark Pine Ecosystem Foundation and American Forests.","container-title":"Forest Ecology and Management","DOI":"10.1016/j.foreco.2021.119929","ISSN":"0378-1127","journalAbbreviation":"Forest Ecology and Management","page":"119929","source":"ScienceDirect","title":"Tamm review: Current and recommended management practices for the restoration of whitebark pine (&lt;i&gt;Pinus albicaulis&lt;/i&gt; Engelm.), an imperiled high-elevation Western North American forest tree","title-short":"Tamm review","volume":"522","author":[{"family":"Tomback","given":"Diana F."},{"family":"Keane","given":"Robert E."},{"family":"Schoettle","given":"Anna W."},{"family":"Sniezko","given":"Richard A."},{"family":"Jenkins","given":"Melissa B."},{"family":"Nelson","given":"Cara R."},{"family":"Bower","given":"Andrew D."},{"family":"DeMastus","given":"Clay R."},{"family":"Guiberson","given":"Emily"},{"family":"Krakowski","given":"Jodie"},{"family":"Murray","given":"Michael P."},{"family":"Pansing","given":"Elizabeth R."},{"family":"Shamhart","given":"Julee"}],"issued":{"date-parts":[["2022",10,15]]}}}],"schema":"https://github.com/citation-style-language/schema/raw/master/csl-citation.json"} </w:instrText>
      </w:r>
      <w:r w:rsidRPr="003D74DF">
        <w:rPr>
          <w:color w:val="auto"/>
          <w:szCs w:val="20"/>
        </w:rPr>
        <w:fldChar w:fldCharType="separate"/>
      </w:r>
      <w:r w:rsidRPr="003D74DF">
        <w:rPr>
          <w:color w:val="auto"/>
          <w:szCs w:val="20"/>
        </w:rPr>
        <w:t>[14–16]</w:t>
      </w:r>
      <w:r w:rsidRPr="003D74DF">
        <w:rPr>
          <w:color w:val="auto"/>
          <w:szCs w:val="20"/>
        </w:rPr>
        <w:fldChar w:fldCharType="end"/>
      </w:r>
      <w:r w:rsidRPr="003D74DF">
        <w:rPr>
          <w:color w:val="auto"/>
          <w:szCs w:val="20"/>
        </w:rPr>
        <w:t xml:space="preserve">. In general, traits selected for breeding should (a) exhibit strong genetic control, (b) display high genetic variation, and (c) preferably be easy to measure </w:t>
      </w:r>
      <w:r w:rsidRPr="003D74DF">
        <w:rPr>
          <w:color w:val="auto"/>
          <w:szCs w:val="20"/>
        </w:rPr>
        <w:fldChar w:fldCharType="begin"/>
      </w:r>
      <w:r w:rsidRPr="003D74DF">
        <w:rPr>
          <w:color w:val="auto"/>
          <w:szCs w:val="20"/>
        </w:rPr>
        <w:instrText xml:space="preserve"> ADDIN ZOTERO_ITEM CSL_CITATION {"citationID":"9IOzzXE7","properties":{"formattedCitation":"[17]","plainCitation":"[17]","noteIndex":0},"citationItems":[{"id":331,"uris":["http://zotero.org/users/14068823/items/F7QWVUL4"],"itemData":{"id":331,"type":"book","abstract":"xv, 505 p. : 23 cm; Originally published: New York : Wiley, c1984; Includes bibliographical references and index","ISBN":"978-1-930665-81-1","language":"eng","number-of-pages":"534","publisher":"Caldwell, N.J. : Blackburn Press","source":"Internet Archive","title":"Applied forest tree improvement","URL":"https://www.cabidigitallibrary.org/doi/full/10.5555/19840699048","author":[{"family":"Zobel","given":"Bruce"},{"family":"Talbert","given":"Jhon"}],"accessed":{"date-parts":[["2025",9,2]]},"issued":{"date-parts":[["1984"]]}}}],"schema":"https://github.com/citation-style-language/schema/raw/master/csl-citation.json"} </w:instrText>
      </w:r>
      <w:r w:rsidRPr="003D74DF">
        <w:rPr>
          <w:color w:val="auto"/>
          <w:szCs w:val="20"/>
        </w:rPr>
        <w:fldChar w:fldCharType="separate"/>
      </w:r>
      <w:r w:rsidRPr="003D74DF">
        <w:rPr>
          <w:color w:val="auto"/>
          <w:szCs w:val="20"/>
        </w:rPr>
        <w:t>[17]</w:t>
      </w:r>
      <w:r w:rsidRPr="003D74DF">
        <w:rPr>
          <w:color w:val="auto"/>
          <w:szCs w:val="20"/>
        </w:rPr>
        <w:fldChar w:fldCharType="end"/>
      </w:r>
      <w:r w:rsidRPr="003D74DF">
        <w:rPr>
          <w:color w:val="auto"/>
          <w:szCs w:val="20"/>
        </w:rPr>
        <w:t>.</w:t>
      </w:r>
    </w:p>
    <w:p w14:paraId="1737E0BF" w14:textId="76F1C7E8" w:rsidR="004710C0" w:rsidRPr="003D74DF" w:rsidRDefault="004710C0" w:rsidP="006C19EA">
      <w:pPr>
        <w:pStyle w:val="MDPI31text"/>
        <w:rPr>
          <w:color w:val="auto"/>
          <w:szCs w:val="20"/>
        </w:rPr>
      </w:pPr>
      <w:r w:rsidRPr="003D74DF">
        <w:rPr>
          <w:color w:val="auto"/>
          <w:szCs w:val="20"/>
        </w:rPr>
        <w:t xml:space="preserve">The selection of superior individuals in multipurpose tree species such as </w:t>
      </w:r>
      <w:r w:rsidRPr="003D74DF">
        <w:rPr>
          <w:i/>
          <w:iCs/>
          <w:color w:val="auto"/>
          <w:szCs w:val="20"/>
        </w:rPr>
        <w:t>N. pallida</w:t>
      </w:r>
      <w:r w:rsidRPr="003D74DF">
        <w:rPr>
          <w:color w:val="auto"/>
          <w:szCs w:val="20"/>
        </w:rPr>
        <w:t xml:space="preserve"> is particularly challenging, as highlighted by Alban et al</w:t>
      </w:r>
      <w:r w:rsidR="005F70B4" w:rsidRPr="003D74DF">
        <w:rPr>
          <w:color w:val="auto"/>
          <w:szCs w:val="20"/>
        </w:rPr>
        <w:t>.</w:t>
      </w:r>
      <w:r w:rsidRPr="003D74DF">
        <w:rPr>
          <w:color w:val="auto"/>
          <w:szCs w:val="20"/>
        </w:rPr>
        <w:t xml:space="preserve"> </w:t>
      </w:r>
      <w:r w:rsidRPr="003D74DF">
        <w:rPr>
          <w:color w:val="auto"/>
          <w:szCs w:val="20"/>
        </w:rPr>
        <w:fldChar w:fldCharType="begin"/>
      </w:r>
      <w:r w:rsidRPr="003D74DF">
        <w:rPr>
          <w:color w:val="auto"/>
          <w:szCs w:val="20"/>
        </w:rPr>
        <w:instrText xml:space="preserve"> ADDIN ZOTERO_ITEM CSL_CITATION {"citationID":"mHQxzE5t","properties":{"formattedCitation":"[18]","plainCitation":"[18]","noteIndex":0},"citationItems":[{"id":80,"uris":["http://zotero.org/users/14068823/items/PRN7GP9C"],"itemData":{"id":80,"type":"article-journal","abstract":"The nitrogen fixing trees of the Prosopis juliflora/P. pallida complex are among the most adaptable and fastest growing trees in the truly tropical arid regions and have become naturalized in semi-arid tropics in Latin America, the Caribbean, Hawaii, Sahelian Africa, the Indian subcontinent and northern Australia. The trees have been regarded both as a serious weed and as a valuable resource for firewood and dune stabilization. Unfortunately the introductions into Sahelian Africa and the Indian subcontinent were from trees that had non-palatable pods. Despite their widespread occurrence, seed from a genetic improvement program is not available. Peruvian Prosopis has rapid growth, erect form and high survival of in Haiti, Cape Verde and India. An evaluation of form, diameter at breast height, pod production and pod palatability was conducted in a 10 year old plantation of 1,800 trees in Piura, Peru and seven were selected that had: more than 20 cm DBH; an erect form; 100% of branches with pods; and pods with a very sweet flavor. Scions and budwood were taken from these trees and successively grafted onto greenhouse grown stock plants to be used for clonal multiplication. For the first time we report successful chip budding grafting of Prosopis. This is the first report of Peruvian clones that have been selected for high production of highly palatable sweet pods.","container-title":"Agroforestry Systems","DOI":"10.1023/A:1016093106338","ISSN":"1572-9680","issue":"3","journalAbbreviation":"Agroforestry Systems","language":"en","page":"173-182","source":"Springer Link","title":"Cloning of elite, multipurpose trees of the Prosopis juliflora/pallida complex in Piura, Peru","volume":"54","author":[{"family":"Alban","given":"L."},{"family":"Matorel","given":"M."},{"family":"Romero","given":"J."},{"family":"Grados","given":"N."},{"family":"Cruz","given":"G."},{"family":"Felker","given":"P."}],"issued":{"date-parts":[["2002",7,1]]}}}],"schema":"https://github.com/citation-style-language/schema/raw/master/csl-citation.json"} </w:instrText>
      </w:r>
      <w:r w:rsidRPr="003D74DF">
        <w:rPr>
          <w:color w:val="auto"/>
          <w:szCs w:val="20"/>
        </w:rPr>
        <w:fldChar w:fldCharType="separate"/>
      </w:r>
      <w:r w:rsidRPr="003D74DF">
        <w:rPr>
          <w:color w:val="auto"/>
          <w:szCs w:val="20"/>
        </w:rPr>
        <w:t>[18]</w:t>
      </w:r>
      <w:r w:rsidRPr="003D74DF">
        <w:rPr>
          <w:color w:val="auto"/>
          <w:szCs w:val="20"/>
        </w:rPr>
        <w:fldChar w:fldCharType="end"/>
      </w:r>
      <w:r w:rsidRPr="003D74DF">
        <w:rPr>
          <w:color w:val="auto"/>
          <w:szCs w:val="20"/>
        </w:rPr>
        <w:t xml:space="preserve"> who noted that selecting trees for multiple uses is inherently more complex than for single-purpose species, such as those used for timber or pulp. In this species, a well-branched crown structure is essential to ensure high pod yield. The fruits of </w:t>
      </w:r>
      <w:r w:rsidRPr="003D74DF">
        <w:rPr>
          <w:i/>
          <w:iCs/>
          <w:color w:val="auto"/>
          <w:szCs w:val="20"/>
        </w:rPr>
        <w:t>N. pallida</w:t>
      </w:r>
      <w:r w:rsidRPr="003D74DF">
        <w:rPr>
          <w:color w:val="auto"/>
          <w:szCs w:val="20"/>
        </w:rPr>
        <w:t xml:space="preserve"> play a vital role as food resources for both humans and livestock in arid and semi-arid regions </w:t>
      </w:r>
      <w:r w:rsidRPr="003D74DF">
        <w:rPr>
          <w:color w:val="auto"/>
          <w:szCs w:val="20"/>
        </w:rPr>
        <w:fldChar w:fldCharType="begin"/>
      </w:r>
      <w:r w:rsidRPr="003D74DF">
        <w:rPr>
          <w:color w:val="auto"/>
          <w:szCs w:val="20"/>
        </w:rPr>
        <w:instrText xml:space="preserve"> ADDIN ZOTERO_ITEM CSL_CITATION {"citationID":"ox2kZYkM","properties":{"formattedCitation":"[19]","plainCitation":"[19]","noteIndex":0},"citationItems":[{"id":415,"uris":["http://zotero.org/users/14068823/items/KC2KQ7KP"],"itemData":{"id":415,"type":"article-journal","abstract":"The dry forests of northern Peru are home to extensive populations of algarrobo (Neltuma spp.). Its fruit serves as feed for goats and is used in various agro-industrial products. However, the nutritional quality can be influenced by the physicochemical properties of the soil and vegetation coverage. The objective of this study was to understand and predict the concentration of protein and ether extracts of carob and evaluate its relationship with soil properties and vegetation indices. Principal component analysis (PCA) and correlation analyses were conducted. The prediction of protein and ether extract was carried out using the Eureqa-Formulize software 1.24.0. In the PCA, protein showed a positive relationship with ash and ether extract but a negative relationship with moisture. Likewise, moderate correlations were observed between protein and ash content (0.51). Protein also showed positive correlations with pH (r = 0.19), BI (r = 0.22), and NDSI (r = 0.22). Additionally, the ether extract exhibited correlations with sand content (r = 0.22), Ca2+ (r = −0.26), Cu (r = −0.20), S5 (r = 0.26), and Si (r = 0.24). Protein predictions showed moderate performance (CC = 0.73 and R2 = 0.53), as did ether extracts (CC = 0.68 and R2 = 0.46). These findings contribute to a better understanding of the factors that influence the nutritional quality of carob and can be used for the development of sustainable management strategies in the dry forests of northern Peru.","container-title":"Sustainability","DOI":"10.3390/su17188296","ISSN":"2071-1050","issue":"18","language":"en","license":"http://creativecommons.org/licenses/by/3.0/","note":"publisher: Multidisciplinary Digital Publishing Institute","page":"8296","source":"www.mdpi.com","title":"Nutritional Quality of the “Algarrobo” &lt;i&gt;Neltuma pallida&lt;/i&gt; Fruit and Its Relationship with Soil Properties and Vegetation Indices in the Dry Forests of Northern Peru","volume":"17","author":[{"family":"Salazar","given":"Wilian"},{"family":"Cruz-Grimaldo","given":"Camila"},{"family":"Lastra","given":"Sphyros"},{"family":"Rengifo","given":"Raihil"},{"family":"Vargas-de-la-Cruz","given":"Celia"},{"family":"Godoy-Padilla","given":"David"},{"family":"Sessarego","given":"Emmanuel"},{"family":"Cruz","given":"Juancarlos"},{"family":"Solórzano","given":"Richard"}],"issued":{"date-parts":[["2025",1]]}}}],"schema":"https://github.com/citation-style-language/schema/raw/master/csl-citation.json"} </w:instrText>
      </w:r>
      <w:r w:rsidRPr="003D74DF">
        <w:rPr>
          <w:color w:val="auto"/>
          <w:szCs w:val="20"/>
        </w:rPr>
        <w:fldChar w:fldCharType="separate"/>
      </w:r>
      <w:r w:rsidRPr="003D74DF">
        <w:rPr>
          <w:color w:val="auto"/>
          <w:szCs w:val="20"/>
        </w:rPr>
        <w:t>[19]</w:t>
      </w:r>
      <w:r w:rsidRPr="003D74DF">
        <w:rPr>
          <w:color w:val="auto"/>
          <w:szCs w:val="20"/>
        </w:rPr>
        <w:fldChar w:fldCharType="end"/>
      </w:r>
      <w:r w:rsidRPr="003D74DF">
        <w:rPr>
          <w:color w:val="auto"/>
          <w:szCs w:val="20"/>
        </w:rPr>
        <w:t xml:space="preserve">. In the dry forest ecosystem, the pods of </w:t>
      </w:r>
      <w:r w:rsidRPr="003D74DF">
        <w:rPr>
          <w:i/>
          <w:iCs/>
          <w:color w:val="auto"/>
          <w:szCs w:val="20"/>
        </w:rPr>
        <w:t>N. pallida</w:t>
      </w:r>
      <w:r w:rsidRPr="003D74DF">
        <w:rPr>
          <w:color w:val="auto"/>
          <w:szCs w:val="20"/>
        </w:rPr>
        <w:t xml:space="preserve"> are especially valued as nutritious forage, serving as a critical feed source for cattle and goats during the dry season, when fresh forage availability is limited </w:t>
      </w:r>
      <w:r w:rsidRPr="003D74DF">
        <w:rPr>
          <w:color w:val="auto"/>
          <w:szCs w:val="20"/>
        </w:rPr>
        <w:fldChar w:fldCharType="begin"/>
      </w:r>
      <w:r w:rsidRPr="003D74DF">
        <w:rPr>
          <w:color w:val="auto"/>
          <w:szCs w:val="20"/>
        </w:rPr>
        <w:instrText xml:space="preserve"> ADDIN ZOTERO_ITEM CSL_CITATION {"citationID":"Fnfrlq5M","properties":{"formattedCitation":"[20]","plainCitation":"[20]","noteIndex":0},"citationItems":[{"id":414,"uris":["http://zotero.org/users/14068823/items/5E7IZQW9"],"itemData":{"id":414,"type":"chapter","abstract":"Randomized complete block field trials with diverse half-sib families of the nitrogen-fixing Prosopis pallida from Peru, spiny, multistemmed P. juliflora, and diverse South American Prosopis species in contrasting environments of Haiti, Cape Verde, and Rajasthan desert found Peruvian P. pallida had the greatest biomass and survival. Some Peruvian Prosopis were also erect, thornless, and with sweet highly palatable pods, unlike acidic non-palatable P. juliflora pods. Six clones were selected from 1800 trees in a Peruvian field trial with the best trunk diameter, pod production, and pod flavor. P. pallida clones were made that grew in salinities of full seawater. P. pallida pods support a 20 million-dollar industry for the rural poor in Peru. Comprehensive germplasm collections need to be made for an applied genetic improvement program to develop superior clones for human food, soil enrichment, and C sequestration in Peru, Haiti, the African Sahel, the Middle East, and India/Pakistan.","container-title":"Prosopis as a Heat Tolerant Nitrogen Fixing Desert Food Legume","ISBN":"978-0-12-823320-7","note":"DOI: 10.1016/B978-0-12-823320-7.00018-3","page":"241-251","publisher":"Academic Press","source":"ScienceDirect","title":"Peruvian &lt;i&gt;Prosopis pallida&lt;/i&gt;: Its potential to provide human and livestock food for tropical arid lands of the world","title-short":"Peruvian &lt;i&gt;Prosopis pallida&lt;/i&gt;","URL":"https://www.sciencedirect.com/science/article/pii/B9780128233207000183","author":[{"family":"Grados","given":"Nora"},{"family":"Cruz","given":"Gastón"},{"family":"Albán","given":"Luis"},{"family":"Felker","given":"Peter"}],"editor":[{"family":"Puppo","given":"María Cecilia"},{"family":"Felker","given":"Peter"}],"accessed":{"date-parts":[["2025",10,30]]},"issued":{"date-parts":[["2022",1,1]]}}}],"schema":"https://github.com/citation-style-language/schema/raw/master/csl-citation.json"} </w:instrText>
      </w:r>
      <w:r w:rsidRPr="003D74DF">
        <w:rPr>
          <w:color w:val="auto"/>
          <w:szCs w:val="20"/>
        </w:rPr>
        <w:fldChar w:fldCharType="separate"/>
      </w:r>
      <w:r w:rsidRPr="003D74DF">
        <w:rPr>
          <w:color w:val="auto"/>
          <w:szCs w:val="20"/>
        </w:rPr>
        <w:t>[20]</w:t>
      </w:r>
      <w:r w:rsidRPr="003D74DF">
        <w:rPr>
          <w:color w:val="auto"/>
          <w:szCs w:val="20"/>
        </w:rPr>
        <w:fldChar w:fldCharType="end"/>
      </w:r>
      <w:r w:rsidRPr="003D74DF">
        <w:rPr>
          <w:color w:val="auto"/>
          <w:szCs w:val="20"/>
        </w:rPr>
        <w:t>. Given their nutritional and economic significance, optimizing pod production and enhancing pod quality are crucial strategies to support local livelihoods.</w:t>
      </w:r>
    </w:p>
    <w:p w14:paraId="55B5AC7E" w14:textId="77777777" w:rsidR="004710C0" w:rsidRPr="003D74DF" w:rsidRDefault="004710C0" w:rsidP="006C19EA">
      <w:pPr>
        <w:pStyle w:val="MDPI31text"/>
        <w:rPr>
          <w:color w:val="auto"/>
          <w:szCs w:val="20"/>
        </w:rPr>
      </w:pPr>
      <w:r w:rsidRPr="003D74DF">
        <w:rPr>
          <w:color w:val="auto"/>
          <w:szCs w:val="20"/>
        </w:rPr>
        <w:t xml:space="preserve">The effectiveness of phenotypic characterization and tree selection is supported by numerous studies, where phenotypically outstanding trees for one or more economically valuable traits </w:t>
      </w:r>
      <w:r w:rsidRPr="003D74DF">
        <w:rPr>
          <w:color w:val="auto"/>
          <w:szCs w:val="20"/>
        </w:rPr>
        <w:fldChar w:fldCharType="begin"/>
      </w:r>
      <w:r w:rsidRPr="003D74DF">
        <w:rPr>
          <w:color w:val="auto"/>
          <w:szCs w:val="20"/>
        </w:rPr>
        <w:instrText xml:space="preserve"> ADDIN ZOTERO_ITEM CSL_CITATION {"citationID":"aCv9CWyh","properties":{"formattedCitation":"[15]","plainCitation":"[15]","noteIndex":0},"citationItems":[{"id":332,"uris":["http://zotero.org/users/14068823/items/WTKRXJME"],"itemData":{"id":332,"type":"book","event-place":"Valdivia","ISBN":"978-956-288-072-5","language":"es","note":"OCLC: 48164112","number-of-pages":"422","publisher":"Universidad Austral de Chile","publisher-place":"Valdivia","source":"Open WorldCat","title":"Mejora genética forestal operativa","title-short":"Curso","URL":"https://doi.org/10.52904/20.500.12220/460","author":[{"family":"Ipinza","given":"Roberto"},{"family":"Gutiérrez","given":"Braulio"},{"family":"Emhart","given":"Verónica"}],"issued":{"date-parts":[["1998"]]}}}],"schema":"https://github.com/citation-style-language/schema/raw/master/csl-citation.json"} </w:instrText>
      </w:r>
      <w:r w:rsidRPr="003D74DF">
        <w:rPr>
          <w:color w:val="auto"/>
          <w:szCs w:val="20"/>
        </w:rPr>
        <w:fldChar w:fldCharType="separate"/>
      </w:r>
      <w:r w:rsidRPr="003D74DF">
        <w:rPr>
          <w:color w:val="auto"/>
          <w:szCs w:val="20"/>
        </w:rPr>
        <w:t>[15]</w:t>
      </w:r>
      <w:r w:rsidRPr="003D74DF">
        <w:rPr>
          <w:color w:val="auto"/>
          <w:szCs w:val="20"/>
        </w:rPr>
        <w:fldChar w:fldCharType="end"/>
      </w:r>
      <w:r w:rsidRPr="003D74DF">
        <w:rPr>
          <w:color w:val="auto"/>
          <w:szCs w:val="20"/>
        </w:rPr>
        <w:t xml:space="preserve"> have been successfully used for both conservation and genetic improvement </w:t>
      </w:r>
      <w:r w:rsidRPr="003D74DF">
        <w:rPr>
          <w:color w:val="auto"/>
          <w:szCs w:val="20"/>
        </w:rPr>
        <w:fldChar w:fldCharType="begin"/>
      </w:r>
      <w:r w:rsidRPr="003D74DF">
        <w:rPr>
          <w:color w:val="auto"/>
          <w:szCs w:val="20"/>
        </w:rPr>
        <w:instrText xml:space="preserve"> ADDIN ZOTERO_ITEM CSL_CITATION {"citationID":"JI4g6wOU","properties":{"formattedCitation":"[21,22]","plainCitation":"[21,22]","noteIndex":0},"citationItems":[{"id":337,"uris":["http://zotero.org/users/14068823/items/UD57K4XH"],"itemData":{"id":337,"type":"article-journal","abstract":"The macondo tree [Cavanillesia platanifolia (Bonpl.) Kunth] is a native species, characteristic of dry forest, beautiful landscape, and cultural value; however, phenotypic variability and canopy opacity are unknow. The Corporación Colombiana de Investigación Agropecuaria – AGROSAVIA has a young plantation of this species in the Zona Bananera, department of Magdalena, in which growth and adaptation to agroecological conditions are evaluated. The characterization included 30 plant morphological descriptors to evaluate 83 trees of 5.3 years of age as well as the evaluation of canopy structure in three plots. The qualitative and quantitative descriptors were analyzed by multiple correspondence analysis and principal components analysis respectively to reduce data dimensionality, followed by cluster analysis using WARD algorithm for grouping individuals. 19 quantitative and qualitative tree and leaf variables showed variation between the individuals of C. platanifolia, which were classified into five groups accumulating 99.87% of the original variability. Individuals with potential of use in agroforestry systems, arboriculture and biomass production were identified in this clusters. The juvenile individuals of C. platanifolia have a low leaf area index (0.29 to 2.03) and canopy openness among 17% and 71%.","container-title":"Madera y Bosques","DOI":"10.21829/myb.2023.2922495","ISSN":"2448-7597","issue":"2","language":"es","license":"Derechos de autor 2023 Madera y Bosques","page":"e2922495-e2922495","source":"myb.ojs.inecol.mx","title":"Caracterización de una plantación juvenil de Cavanillesia platanifolia en la Zona Bananera Colombiana","volume":"29","author":[{"family":"Castañeda-Garzón","given":"Sandra Liliana"},{"family":"Arenas-Rubio","given":"Isueh"},{"family":"Argüelles-Cárdenas","given":"Jorge Humberto"},{"family":"Montero-Cantillo","given":"Yesith Darith"},{"family":"Gutiérrez-Berdugo","given":"Iván Antonio"},{"family":"Zuluaga-Peláez","given":"Jhon Jairo"}],"issued":{"date-parts":[["2023",12,18]]}}},{"id":338,"uris":["http://zotero.org/users/14068823/items/QH46G8Z6"],"itemData":{"id":338,"type":"article-journal","abstract":"Resumen\n\t\t\t\t\tEste estudio tuvo como propósito seleccionar y evaluar tres especies forestales nativas de la Amazonía ecuatoriana, identificadas como árboles semilleros de alto valor (o árboles plus). La investigación se llevó a cabo en la Estación Científica Iyarina, ubicada en la provincia de Napo, abarcando un área de 100 hectáreas de bosque dividida en parcelas de 10 x 10 metros. Se seleccionaron cinco especímenes de cada una de las tres especies estudiadas: Roble (Quercus robur), Aguano (Swietenia macrophylla) y Huarango (Prosopis pallida). Utilizando los criterios propuestos por Paredes en 2017, se realizó una evaluación visual de seis variables fenotípicas: forma del fuste, altura de bifurcación, diámetro y forma de la copa, ángulo de inserción de ramas y dominancia del eje principal. Los resultados mostraron que los 15 especímenes analizados cumplen con las características de árboles semilleros, de los cuales 9 fueron clasificados como clase I (árboles plus sobresalientes), destacando las especies de Roble y Aguano. Los 6 especímenes restantes fueron catalogados como clase II, considerados también árboles plus, pero con características buenas y no excelentes.","container-title":"Ciencia Latina Revista Científica Multidisciplinar","DOI":"10.37811/cl_rcm.v9i2.17136","ISSN":"2707-2215","issue":"2","language":"es","license":"Derechos de autor 2025 Christopher Oswaldo  Paredes Ulloa, Derwin   Viafara, Yusniel  Dago Dueñas, Bryan Andres  Villalta Mazabanda, Jessica Alexandra  Machado Cuzco , Jorge Julio  Reyes Mera","page":"3242-3258","source":"ciencialatina.org","title":"Caracterización e Identificación de Especies Forestales Nativas como Fuentes de Semilla en la Amazonía Ecuatoriana","volume":"9","author":[{"family":"Paredes Ulloa","given":"Christopher Oswaldo"},{"family":"Viafara","given":"Derwin"},{"family":"Dueñas","given":"Yusniel Dago"},{"family":"Villalta Mazabanda","given":"Bryan Andres Villalta"},{"family":"Machado Cuzco","given":"Jessica Alexandra"},{"family":"Reyes Mera","given":"Jorge Julio"}],"issued":{"date-parts":[["2025",4,19]]}}}],"schema":"https://github.com/citation-style-language/schema/raw/master/csl-citation.json"} </w:instrText>
      </w:r>
      <w:r w:rsidRPr="003D74DF">
        <w:rPr>
          <w:color w:val="auto"/>
          <w:szCs w:val="20"/>
        </w:rPr>
        <w:fldChar w:fldCharType="separate"/>
      </w:r>
      <w:r w:rsidRPr="003D74DF">
        <w:rPr>
          <w:color w:val="auto"/>
          <w:szCs w:val="20"/>
        </w:rPr>
        <w:t>[21,22]</w:t>
      </w:r>
      <w:r w:rsidRPr="003D74DF">
        <w:rPr>
          <w:color w:val="auto"/>
          <w:szCs w:val="20"/>
        </w:rPr>
        <w:fldChar w:fldCharType="end"/>
      </w:r>
      <w:r w:rsidRPr="003D74DF">
        <w:rPr>
          <w:color w:val="auto"/>
          <w:szCs w:val="20"/>
        </w:rPr>
        <w:t xml:space="preserve">. Complementary work by López et al. </w:t>
      </w:r>
      <w:r w:rsidRPr="003D74DF">
        <w:rPr>
          <w:color w:val="auto"/>
          <w:szCs w:val="20"/>
        </w:rPr>
        <w:fldChar w:fldCharType="begin"/>
      </w:r>
      <w:r w:rsidRPr="003D74DF">
        <w:rPr>
          <w:color w:val="auto"/>
          <w:szCs w:val="20"/>
        </w:rPr>
        <w:instrText xml:space="preserve"> ADDIN ZOTERO_ITEM CSL_CITATION {"citationID":"QX3pOGZD","properties":{"formattedCitation":"[23]","plainCitation":"[23]","noteIndex":0},"citationItems":[{"id":335,"uris":["http://zotero.org/users/14068823/items/63LVUX2Y"],"itemData":{"id":335,"type":"article-journal","abstract":"Drought stress is a significant abiotic factor that limits plant growth and has led to widespread tree mortality worldwide. As climate change predicts longer, more severe, and unpredictable drought periods in subtropical regions, understanding how forest ecosystems cope with such stress becomes critical. This study focuses on Neltuma alba, a drought-tolerant tree species commonly found in the Gran Chaco Americano region of South America. We investigated the coexistence of different behaviors to cope with drought stress in N. alba and searched for signals of local adaptation in its populations. Using a combination of macroscopic leaf morphological traits and genetic (molecular) information in common garden experiments, we identified four behaviors in N. alba plants for coping with drought stress. These behaviors were associated with the timing of leaf senescence and survival under drought stress. Genetic markers revealed high levels of diversity within populations, providing potential for adaptive responses to changing environmental conditions. Furthermore, we observed local adaptation, with populations exhibiting distinct leaf morphological traits related to water use efficiency and transpiration rates. These traits reflect the natural selection imposed by different water regimes in each population. In conclusion, this study enriches our understanding of N. alba’s adaptive responses to drought stress and highlights the importance of considering intraspecific functional diversity and local adaptation in forest management and conservation efforts. The findings can guide the selection of drought-tolerant provenances for reforestation projects and contribute to maintaining the evolutionary resilience of forest populations in the face of climate change.","container-title":"New Forests","DOI":"10.1007/s11056-025-10096-8","ISSN":"1573-5095","issue":"3","journalAbbreviation":"New Forests","language":"en","page":"28","source":"Springer Link","title":"Local adaptative strategies for coping with drought stress in &lt;i&gt;Neltuma alba&lt;/i&gt; (Leguminosae, Caesalpinioideae) are associated with the timing of leaf senescence","volume":"56","author":[{"family":"López Lauenstein","given":"Diego"},{"family":"Vega","given":"Carmen"},{"family":"Verga","given":"Aníbal"},{"family":"Lascano","given":"Hernán Ramiro"},{"family":"Marchelli","given":"Paula"}],"issued":{"date-parts":[["2025",3,26]]}}}],"schema":"https://github.com/citation-style-language/schema/raw/master/csl-citation.json"} </w:instrText>
      </w:r>
      <w:r w:rsidRPr="003D74DF">
        <w:rPr>
          <w:color w:val="auto"/>
          <w:szCs w:val="20"/>
        </w:rPr>
        <w:fldChar w:fldCharType="separate"/>
      </w:r>
      <w:r w:rsidRPr="003D74DF">
        <w:rPr>
          <w:color w:val="auto"/>
          <w:szCs w:val="20"/>
        </w:rPr>
        <w:t>[23]</w:t>
      </w:r>
      <w:r w:rsidRPr="003D74DF">
        <w:rPr>
          <w:color w:val="auto"/>
          <w:szCs w:val="20"/>
        </w:rPr>
        <w:fldChar w:fldCharType="end"/>
      </w:r>
      <w:r w:rsidRPr="003D74DF">
        <w:rPr>
          <w:color w:val="auto"/>
          <w:szCs w:val="20"/>
        </w:rPr>
        <w:t xml:space="preserve"> on </w:t>
      </w:r>
      <w:r w:rsidRPr="003D74DF">
        <w:rPr>
          <w:i/>
          <w:iCs/>
          <w:color w:val="auto"/>
          <w:szCs w:val="20"/>
        </w:rPr>
        <w:t>Neltuma alba</w:t>
      </w:r>
      <w:r w:rsidRPr="003D74DF">
        <w:rPr>
          <w:color w:val="auto"/>
          <w:szCs w:val="20"/>
        </w:rPr>
        <w:t xml:space="preserve"> under drought stress demonstrated the relevance of functional intraspecific diversity and local adaptation, identifying distinct physiological strategies of drought tolerance linked to leaf morphological traits and genetic variation. These findings reinforce the need to prioritize provenances adapted to changing environmental conditions, as understanding the </w:t>
      </w:r>
      <w:r w:rsidRPr="003D74DF">
        <w:rPr>
          <w:color w:val="auto"/>
          <w:szCs w:val="20"/>
        </w:rPr>
        <w:lastRenderedPageBreak/>
        <w:t>mechanisms underlying adaptive variation is important for developing resilient forest populations.</w:t>
      </w:r>
    </w:p>
    <w:p w14:paraId="35A744F3" w14:textId="77777777" w:rsidR="004710C0" w:rsidRPr="003D74DF" w:rsidRDefault="004710C0" w:rsidP="006C19EA">
      <w:pPr>
        <w:pStyle w:val="MDPI31text"/>
        <w:rPr>
          <w:color w:val="auto"/>
          <w:szCs w:val="20"/>
        </w:rPr>
      </w:pPr>
      <w:r w:rsidRPr="003D74DF">
        <w:rPr>
          <w:color w:val="auto"/>
          <w:szCs w:val="20"/>
        </w:rPr>
        <w:t xml:space="preserve">In this context, evolutionary inference based on the comparison between genetic and phenotypic differentiation among populations represents a powerful approach to elucidate local adaptation processes in forest species </w:t>
      </w:r>
      <w:r w:rsidRPr="003D74DF">
        <w:rPr>
          <w:color w:val="auto"/>
          <w:szCs w:val="20"/>
        </w:rPr>
        <w:fldChar w:fldCharType="begin"/>
      </w:r>
      <w:r w:rsidRPr="003D74DF">
        <w:rPr>
          <w:color w:val="auto"/>
          <w:szCs w:val="20"/>
        </w:rPr>
        <w:instrText xml:space="preserve"> ADDIN ZOTERO_ITEM CSL_CITATION {"citationID":"YGoFYJol","properties":{"formattedCitation":"[24]","plainCitation":"[24]","noteIndex":0},"citationItems":[{"id":418,"uris":["http://zotero.org/users/14068823/items/3AFU7V9D"],"itemData":{"id":418,"type":"article-journal","abstract":"Understanding among and within population genetic variation of ecologically important plant traits provides insight into the potential evolutionary processes affecting those traits. The strength and consistency of selection driving variability in traits would be affected by plasticity in differences among genotypes across environments (G×E). We investigated population divergence, selection and environmental plasticity of foliar plant secondary metabolites (PSMs) in a dominant tree species, Eucalyptus globulus. Using two common garden trials we examined variation in PSMs at multiple genetic scales; among 12 populations covering the full geographic range of the species and among up to 60 families within populations. Significant genetic variation in the expression of many PSMs resides both among and within populations of E. globulus with moderate (e.g., sideroxylonal A h2op = 0.24) to high (e.g., macrocarpal G h2op = 0.48) narrow sense heritabilities and high coefficients of additive genetic variation estimated for some compounds. A comparison of Qst and Fst estimates suggest that variability in some of these traits may be due to selection. Importantly, there was no genetic by environment interaction in the expression of any of the quantitative chemical traits despite often significant site effects. These results provide evidence that natural selection has contributed to population divergence in PSMs in E. globulus, and identifies the formylated phloroglucinol compounds (particularly sideroxylonal) and a dominant oil, 1,8-cineole, as candidates for traits whose genetic architecture has been shaped by divergent selection. Additionally, as the genetic differences in these PSMs that influence community phenotypes is stable across environments, the role of plant genotype in structuring communities is strengthened and these genotypic differences may be relatively stable under global environmental changes.","container-title":"PLOS ONE","DOI":"10.1371/journal.pone.0058416","ISSN":"1932-6203","issue":"3","journalAbbreviation":"PLOS ONE","language":"en","note":"publisher: Public Library of Science","page":"e58416","source":"PLoS Journals","title":"Chemical Variation in a Dominant Tree Species: Population Divergence, Selection and Genetic Stability across Environments","title-short":"Chemical Variation in a Dominant Tree Species","volume":"8","author":[{"family":"O’Reilly-Wapstra","given":"Julianne M."},{"family":"Miller","given":"Alison M."},{"family":"Hamilton","given":"Matthew G."},{"family":"Williams","given":"Dean"},{"family":"Glancy-Dean","given":"Naomi"},{"family":"Potts","given":"Brad M."}],"issued":{"date-parts":[["2013",3,20]]}}}],"schema":"https://github.com/citation-style-language/schema/raw/master/csl-citation.json"} </w:instrText>
      </w:r>
      <w:r w:rsidRPr="003D74DF">
        <w:rPr>
          <w:color w:val="auto"/>
          <w:szCs w:val="20"/>
        </w:rPr>
        <w:fldChar w:fldCharType="separate"/>
      </w:r>
      <w:r w:rsidRPr="003D74DF">
        <w:rPr>
          <w:color w:val="auto"/>
          <w:szCs w:val="20"/>
        </w:rPr>
        <w:t>[24]</w:t>
      </w:r>
      <w:r w:rsidRPr="003D74DF">
        <w:rPr>
          <w:color w:val="auto"/>
          <w:szCs w:val="20"/>
        </w:rPr>
        <w:fldChar w:fldCharType="end"/>
      </w:r>
      <w:r w:rsidRPr="003D74DF">
        <w:rPr>
          <w:color w:val="auto"/>
          <w:szCs w:val="20"/>
        </w:rPr>
        <w:t xml:space="preserve">. Traditionally, the degree of quantitative genetic divergence across populations is estimated using </w:t>
      </w:r>
      <m:oMath>
        <m:sSub>
          <m:sSubPr>
            <m:ctrlPr>
              <w:rPr>
                <w:rFonts w:ascii="Cambria Math" w:hAnsi="Cambria Math"/>
                <w:color w:val="auto"/>
              </w:rPr>
            </m:ctrlPr>
          </m:sSubPr>
          <m:e>
            <m:r>
              <w:rPr>
                <w:rFonts w:ascii="Cambria Math" w:hAnsi="Cambria Math"/>
                <w:color w:val="auto"/>
              </w:rPr>
              <m:t>Q</m:t>
            </m:r>
          </m:e>
          <m:sub>
            <m:r>
              <w:rPr>
                <w:rFonts w:ascii="Cambria Math" w:hAnsi="Cambria Math"/>
                <w:color w:val="auto"/>
              </w:rPr>
              <m:t>ST</m:t>
            </m:r>
          </m:sub>
        </m:sSub>
      </m:oMath>
      <w:r w:rsidRPr="003D74DF">
        <w:rPr>
          <w:color w:val="auto"/>
          <w:szCs w:val="20"/>
        </w:rPr>
        <w:t>, which is compared with neutral genetic differentiation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to infer the action of natural selection </w:t>
      </w:r>
      <w:r w:rsidRPr="003D74DF">
        <w:rPr>
          <w:color w:val="auto"/>
          <w:szCs w:val="20"/>
        </w:rPr>
        <w:fldChar w:fldCharType="begin"/>
      </w:r>
      <w:r w:rsidRPr="003D74DF">
        <w:rPr>
          <w:color w:val="auto"/>
          <w:szCs w:val="20"/>
        </w:rPr>
        <w:instrText xml:space="preserve"> ADDIN ZOTERO_ITEM CSL_CITATION {"citationID":"4LyBGkQD","properties":{"formattedCitation":"[25]","plainCitation":"[25]","noteIndex":0},"citationItems":[{"id":417,"uris":["http://zotero.org/users/14068823/items/HBIUL4G8"],"itemData":{"id":417,"type":"article-journal","abstract":"Q ST is a commonly used metric of the degree of genetic differentiation among populations displayed by quantitative traits. Typically, QST is compared to FST measured on putatively neutral loci; if QST=FST, this is taken as evidence of spatially heterogeneous and diversifying selection. This paper reviews the uses, assumptions and statistics of QST and FST comparisons. Unfortunately, QST/FST comparisons are statistically challenging. For a single trait, QST must be compared not to the mean FST but to the distribution of FST values. The sources of biases and sampling error for QST are reviewed, and a new method for comparing QST and FST is suggested. Simulation results suggest that the distribution of neutral FST and QST values are little affected by various deviations from the island model. Consequently, the distributions of QST and FST are well approximated by the Lewontin–Krakauer prediction, even with realistic deviations from the island-model assumptions.","container-title":"Molecular Ecology","DOI":"10.1111/j.1365-294X.2008.03712.x","ISSN":"1365-294X","issue":"8","language":"en","license":"© 2008 The Author","note":"_eprint: https://onlinelibrary.wiley.com/doi/pdf/10.1111/j.1365-294X.2008.03712.x","page":"1885-1896","source":"Wiley Online Library","title":"Evolutionary inference from QST","volume":"17","author":[{"family":"Whitlock","given":"Michael C."}],"issued":{"date-parts":[["2008"]]}}}],"schema":"https://github.com/citation-style-language/schema/raw/master/csl-citation.json"} </w:instrText>
      </w:r>
      <w:r w:rsidRPr="003D74DF">
        <w:rPr>
          <w:color w:val="auto"/>
          <w:szCs w:val="20"/>
        </w:rPr>
        <w:fldChar w:fldCharType="separate"/>
      </w:r>
      <w:r w:rsidRPr="003D74DF">
        <w:rPr>
          <w:color w:val="auto"/>
          <w:szCs w:val="20"/>
        </w:rPr>
        <w:t>[25]</w:t>
      </w:r>
      <w:r w:rsidRPr="003D74DF">
        <w:rPr>
          <w:color w:val="auto"/>
          <w:szCs w:val="20"/>
        </w:rPr>
        <w:fldChar w:fldCharType="end"/>
      </w:r>
      <w:r w:rsidRPr="003D74DF">
        <w:rPr>
          <w:color w:val="auto"/>
          <w:szCs w:val="20"/>
        </w:rPr>
        <w:t xml:space="preserve">. However, estimating </w:t>
      </w:r>
      <m:oMath>
        <m:sSub>
          <m:sSubPr>
            <m:ctrlPr>
              <w:rPr>
                <w:rFonts w:ascii="Cambria Math" w:hAnsi="Cambria Math"/>
                <w:color w:val="auto"/>
              </w:rPr>
            </m:ctrlPr>
          </m:sSubPr>
          <m:e>
            <m:r>
              <w:rPr>
                <w:rFonts w:ascii="Cambria Math" w:hAnsi="Cambria Math"/>
                <w:color w:val="auto"/>
              </w:rPr>
              <m:t>Q</m:t>
            </m:r>
          </m:e>
          <m:sub>
            <m:r>
              <w:rPr>
                <w:rFonts w:ascii="Cambria Math" w:hAnsi="Cambria Math"/>
                <w:color w:val="auto"/>
              </w:rPr>
              <m:t>ST</m:t>
            </m:r>
          </m:sub>
        </m:sSub>
      </m:oMath>
      <w:r w:rsidRPr="003D74DF">
        <w:rPr>
          <w:color w:val="auto"/>
          <w:szCs w:val="20"/>
        </w:rPr>
        <w:t xml:space="preserve"> requires controlled breeding designs or common-garden experiments, which are often unfeasible for ecologically important or conservation-priority forest species </w:t>
      </w:r>
      <w:r w:rsidRPr="003D74DF">
        <w:rPr>
          <w:color w:val="auto"/>
          <w:szCs w:val="20"/>
        </w:rPr>
        <w:fldChar w:fldCharType="begin"/>
      </w:r>
      <w:r w:rsidRPr="003D74DF">
        <w:rPr>
          <w:color w:val="auto"/>
          <w:szCs w:val="20"/>
        </w:rPr>
        <w:instrText xml:space="preserve"> ADDIN ZOTERO_ITEM CSL_CITATION {"citationID":"ys07UtKc","properties":{"formattedCitation":"[26]","plainCitation":"[26]","noteIndex":0},"citationItems":[{"id":416,"uris":["http://zotero.org/users/14068823/items/MVT9EUD4"],"itemData":{"id":416,"type":"article-journal","abstract":"Local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 xml:space="preserve">. In such cases,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derived from phenotypic divergence among natural populations, provides a practical surrogate for </w:t>
      </w:r>
      <m:oMath>
        <m:sSub>
          <m:sSubPr>
            <m:ctrlPr>
              <w:rPr>
                <w:rFonts w:ascii="Cambria Math" w:hAnsi="Cambria Math"/>
                <w:color w:val="auto"/>
              </w:rPr>
            </m:ctrlPr>
          </m:sSubPr>
          <m:e>
            <m:r>
              <w:rPr>
                <w:rFonts w:ascii="Cambria Math" w:hAnsi="Cambria Math"/>
                <w:color w:val="auto"/>
              </w:rPr>
              <m:t>Q</m:t>
            </m:r>
          </m:e>
          <m:sub>
            <m:r>
              <w:rPr>
                <w:rFonts w:ascii="Cambria Math" w:hAnsi="Cambria Math"/>
                <w:color w:val="auto"/>
              </w:rPr>
              <m:t>ST</m:t>
            </m:r>
          </m:sub>
        </m:sSub>
      </m:oMath>
      <w:r w:rsidRPr="003D74DF">
        <w:rPr>
          <w:color w:val="auto"/>
          <w:szCs w:val="20"/>
        </w:rPr>
        <w:t xml:space="preserve"> </w:t>
      </w:r>
      <w:r w:rsidRPr="003D74DF">
        <w:rPr>
          <w:color w:val="auto"/>
          <w:szCs w:val="20"/>
        </w:rPr>
        <w:fldChar w:fldCharType="begin"/>
      </w:r>
      <w:r w:rsidRPr="003D74DF">
        <w:rPr>
          <w:color w:val="auto"/>
          <w:szCs w:val="20"/>
        </w:rPr>
        <w:instrText xml:space="preserve"> ADDIN ZOTERO_ITEM CSL_CITATION {"citationID":"L3R1hP77","properties":{"formattedCitation":"[26]","plainCitation":"[26]","noteIndex":0},"citationItems":[{"id":416,"uris":["http://zotero.org/users/14068823/items/MVT9EUD4"],"itemData":{"id":416,"type":"article-journal","abstract":"Local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 This phenotypic-based approach enables robust evolutionary inference when additive genetic information is lacking, allowing the identification of selection patterns and local adaptation across heterogeneous landscapes where environmental gradients impose contrasting selective pressures and population structure shapes the evolutionary response of functional traits.</w:t>
      </w:r>
    </w:p>
    <w:p w14:paraId="6D0CFCAF" w14:textId="1451431F" w:rsidR="004710C0" w:rsidRPr="003D74DF" w:rsidRDefault="004710C0" w:rsidP="006C19EA">
      <w:pPr>
        <w:pStyle w:val="MDPI31text"/>
        <w:rPr>
          <w:color w:val="auto"/>
          <w:szCs w:val="20"/>
        </w:rPr>
      </w:pPr>
      <w:r w:rsidRPr="003D74DF">
        <w:rPr>
          <w:color w:val="auto"/>
          <w:szCs w:val="20"/>
        </w:rPr>
        <w:t xml:space="preserve">Despite its ecological and productive significance, </w:t>
      </w:r>
      <w:r w:rsidRPr="003D74DF">
        <w:rPr>
          <w:i/>
          <w:iCs/>
          <w:color w:val="auto"/>
          <w:szCs w:val="20"/>
        </w:rPr>
        <w:t>N. pallida</w:t>
      </w:r>
      <w:r w:rsidRPr="003D74DF">
        <w:rPr>
          <w:color w:val="auto"/>
          <w:szCs w:val="20"/>
        </w:rPr>
        <w:t xml:space="preserve"> (</w:t>
      </w:r>
      <w:r w:rsidR="001235EF">
        <w:rPr>
          <w:color w:val="auto"/>
          <w:szCs w:val="20"/>
          <w:u w:color="8969CD"/>
        </w:rPr>
        <w:t>Humb. &amp; Bonpl</w:t>
      </w:r>
      <w:r w:rsidRPr="003D74DF">
        <w:rPr>
          <w:color w:val="auto"/>
          <w:szCs w:val="20"/>
        </w:rPr>
        <w:t xml:space="preserve">. ex Willd.) </w:t>
      </w:r>
      <w:r w:rsidR="001235EF">
        <w:rPr>
          <w:color w:val="auto"/>
          <w:szCs w:val="20"/>
          <w:u w:color="8969CD"/>
        </w:rPr>
        <w:t>Hughes &amp; G.P</w:t>
      </w:r>
      <w:r w:rsidRPr="003D74DF">
        <w:rPr>
          <w:color w:val="auto"/>
          <w:szCs w:val="20"/>
        </w:rPr>
        <w:t xml:space="preserve">. Lewis </w:t>
      </w:r>
      <w:r w:rsidRPr="003D74DF">
        <w:rPr>
          <w:color w:val="auto"/>
          <w:szCs w:val="20"/>
        </w:rPr>
        <w:fldChar w:fldCharType="begin"/>
      </w:r>
      <w:r w:rsidRPr="003D74DF">
        <w:rPr>
          <w:color w:val="auto"/>
          <w:szCs w:val="20"/>
        </w:rPr>
        <w:instrText xml:space="preserve"> ADDIN ZOTERO_ITEM CSL_CITATION {"citationID":"J02q9rfp","properties":{"formattedCitation":"[1]","plainCitation":"[1]","noteIndex":0},"citationItems":[{"id":352,"uris":["http://zotero.org/users/14068823/items/AHSZZTY4"],"itemData":{"id":352,"type":"article-journal","abstract":"Robust evidence from phylogenomic analyses of 997 nuclear genes has recently shown, beyond doubt, that the genus Prosopis is polyphyletic with three separate lineages, each with affinities to other genera of mimosoids: (i) Prosopis africana is an isolated lineage placed in the grade of Plathymenia, Newtonia and Fillaeopsis that subtends the core mimosoid clade; (ii) the remaining Old World species of Prosopis form a clade that is sister to the Indo-Nepalese monospecific genus Indopiptadenia and (iii) New World Prosopis has the Namibian / Namaqualand monospecific endemic genus Xerocladia nested within it. This means that it is now clear that maintaining the unity of the genus Prosopis sensu Burkart (1976) is no longer tenable. These three distinct lineages of Prosopis species correspond directly to Burkart’s (1976) sectional classification of the genus, to previously recognised genera and to the differences in types of armature that underpin Burkart’s sections. Here, we address this non-monophyly by resurrecting three segregate genera – Anonychium, Neltuma and Strombocarpa and provide 57 new name combinations where necessary, while maintaining the morphologically distinctive and geographically isolated genera Xerocladia and Indopiptadenia. The genus Prosopis itself is reduced to just three species and an emended description is presented. The impacts of these name changes for a genus of such high ecological and human use importance are discussed. These impacts are mitigated by clear differences in armature which facilitate identification and by potential benefits from the deeper biological understanding brought about by recognition of these divergent lineages at generic rank. We provide an identification key to genera and present a map showing the distributions of the segregate genera, as well as drawings and photos illustrating variation in armature and fruits.","container-title":"PhytoKeys","DOI":"10.3897/phytokeys.205.75379","ISSN":"1314-2003, 1314-2011","language":"en","license":"2022 Colin E. Hughes, Jens J. Ringelberg, Gwilym P. Lewis, Santiago A. Catalano","note":"publisher: Pensoft Publishers","page":"147-189","source":"phytokeys.pensoft.net","title":"Disintegration of the genus &lt;i&gt;Prosopis&lt;/i&gt; L. (Leguminosae, Caesalpinioideae, mimosoid clade)","volume":"205","author":[{"family":"Hughes","given":"Colin E."},{"family":"Ringelberg","given":"Jens J."},{"family":"Lewis","given":"Gwilym P."},{"family":"Catalano","given":"Santiago A."}],"issued":{"date-parts":[["2022",8,22]]}}}],"schema":"https://github.com/citation-style-language/schema/raw/master/csl-citation.json"} </w:instrText>
      </w:r>
      <w:r w:rsidRPr="003D74DF">
        <w:rPr>
          <w:color w:val="auto"/>
          <w:szCs w:val="20"/>
        </w:rPr>
        <w:fldChar w:fldCharType="separate"/>
      </w:r>
      <w:r w:rsidRPr="003D74DF">
        <w:rPr>
          <w:color w:val="auto"/>
          <w:szCs w:val="20"/>
        </w:rPr>
        <w:t>[1]</w:t>
      </w:r>
      <w:r w:rsidRPr="003D74DF">
        <w:rPr>
          <w:color w:val="auto"/>
          <w:szCs w:val="20"/>
        </w:rPr>
        <w:fldChar w:fldCharType="end"/>
      </w:r>
      <w:r w:rsidRPr="003D74DF">
        <w:rPr>
          <w:color w:val="auto"/>
          <w:szCs w:val="20"/>
        </w:rPr>
        <w:t xml:space="preserve"> still lacks integrated studies addressing phenotypic characterization, local adaptation, and identification of superior trees in natural populations. To address this gap, the present study aims to characterize algarrobo (</w:t>
      </w:r>
      <w:r w:rsidRPr="003D74DF">
        <w:rPr>
          <w:i/>
          <w:iCs/>
          <w:color w:val="auto"/>
          <w:szCs w:val="20"/>
        </w:rPr>
        <w:t>N. pallida</w:t>
      </w:r>
      <w:r w:rsidRPr="003D74DF">
        <w:rPr>
          <w:color w:val="auto"/>
          <w:szCs w:val="20"/>
        </w:rPr>
        <w:t>) in populations from Piura and Tumbes, through the evaluation of phenotypic traits, edaphoclimatic conditions, and heritability estimates, with the objective of identifying trees with potential for inclusion in future genetic improvement and conservation programs.</w:t>
      </w:r>
    </w:p>
    <w:p w14:paraId="2646C0AF" w14:textId="5CB0CC98" w:rsidR="004710C0" w:rsidRPr="003D74DF" w:rsidRDefault="006C19EA" w:rsidP="006C19EA">
      <w:pPr>
        <w:pStyle w:val="MDPI21heading1"/>
        <w:rPr>
          <w:szCs w:val="24"/>
        </w:rPr>
      </w:pPr>
      <w:r w:rsidRPr="003D74DF">
        <w:rPr>
          <w:szCs w:val="24"/>
        </w:rPr>
        <w:t xml:space="preserve">2. </w:t>
      </w:r>
      <w:r w:rsidR="004710C0" w:rsidRPr="003D74DF">
        <w:rPr>
          <w:szCs w:val="24"/>
        </w:rPr>
        <w:t>Materials and Methods</w:t>
      </w:r>
    </w:p>
    <w:p w14:paraId="035ABDD7" w14:textId="206D157B" w:rsidR="004710C0" w:rsidRPr="003D74DF" w:rsidRDefault="006C19EA" w:rsidP="006C19EA">
      <w:pPr>
        <w:pStyle w:val="MDPI22heading2"/>
        <w:rPr>
          <w:szCs w:val="20"/>
        </w:rPr>
      </w:pPr>
      <w:r w:rsidRPr="003D74DF">
        <w:rPr>
          <w:szCs w:val="20"/>
        </w:rPr>
        <w:t xml:space="preserve">2.1. </w:t>
      </w:r>
      <w:r w:rsidR="004710C0" w:rsidRPr="003D74DF">
        <w:rPr>
          <w:szCs w:val="20"/>
        </w:rPr>
        <w:t>Study Area</w:t>
      </w:r>
    </w:p>
    <w:p w14:paraId="4B31806D" w14:textId="1413C700" w:rsidR="004710C0" w:rsidRPr="00022C4D" w:rsidRDefault="004710C0" w:rsidP="006C19EA">
      <w:pPr>
        <w:pStyle w:val="MDPI31text"/>
        <w:rPr>
          <w:color w:val="auto"/>
          <w:szCs w:val="20"/>
        </w:rPr>
      </w:pPr>
      <w:r w:rsidRPr="003D74DF">
        <w:rPr>
          <w:color w:val="auto"/>
          <w:szCs w:val="20"/>
        </w:rPr>
        <w:t xml:space="preserve">The evaluations of qualitative and quantitative traits of </w:t>
      </w:r>
      <w:r w:rsidRPr="003D74DF">
        <w:rPr>
          <w:i/>
          <w:iCs/>
          <w:color w:val="auto"/>
          <w:szCs w:val="20"/>
        </w:rPr>
        <w:t>N. pallida</w:t>
      </w:r>
      <w:r w:rsidRPr="003D74DF">
        <w:rPr>
          <w:color w:val="auto"/>
          <w:szCs w:val="20"/>
        </w:rPr>
        <w:t xml:space="preserve">, a native tree species that grows naturally in dry forest ecosystems, were conducted in 13 localities distributed across the departments of Piura and Tumbes, in northwestern Peru (Figure 1). In Tumbes, sampling was carried out in the districts of Zorritos (Contralmirante Villar Province), San Jacinto, and Corrales (Tumbes Province), encompassing the localities ISA REP, Pedregal, and Bosque Marginal (Zorritos), Rica Playa (San Jacinto), and INIA (Corrales). In Piura, the evaluations were performed in the districts of Marcavelica and Sullana (Sullana Province), La Matanza and Chulucanas (Morropón Province), and Veintiséis de Octubre (Piura Province). </w:t>
      </w:r>
      <w:r w:rsidRPr="00022C4D">
        <w:rPr>
          <w:color w:val="auto"/>
          <w:szCs w:val="20"/>
        </w:rPr>
        <w:t>The localities considered were Fundo Valdez (</w:t>
      </w:r>
      <w:proofErr w:type="spellStart"/>
      <w:r w:rsidRPr="00022C4D">
        <w:rPr>
          <w:color w:val="auto"/>
          <w:szCs w:val="20"/>
        </w:rPr>
        <w:t>Sullana</w:t>
      </w:r>
      <w:proofErr w:type="spellEnd"/>
      <w:r w:rsidRPr="00022C4D">
        <w:rPr>
          <w:color w:val="auto"/>
          <w:szCs w:val="20"/>
        </w:rPr>
        <w:t>), Saman Chico (</w:t>
      </w:r>
      <w:proofErr w:type="spellStart"/>
      <w:r w:rsidRPr="00022C4D">
        <w:rPr>
          <w:color w:val="auto"/>
          <w:szCs w:val="20"/>
        </w:rPr>
        <w:t>Marcavelica</w:t>
      </w:r>
      <w:proofErr w:type="spellEnd"/>
      <w:r w:rsidRPr="00022C4D">
        <w:rPr>
          <w:color w:val="auto"/>
          <w:szCs w:val="20"/>
        </w:rPr>
        <w:t xml:space="preserve">), SENASA and CC Ignacio </w:t>
      </w:r>
      <w:proofErr w:type="spellStart"/>
      <w:r w:rsidRPr="00022C4D">
        <w:rPr>
          <w:color w:val="auto"/>
          <w:szCs w:val="20"/>
        </w:rPr>
        <w:t>Távara</w:t>
      </w:r>
      <w:proofErr w:type="spellEnd"/>
      <w:r w:rsidRPr="00022C4D">
        <w:rPr>
          <w:color w:val="auto"/>
          <w:szCs w:val="20"/>
        </w:rPr>
        <w:t xml:space="preserve"> (</w:t>
      </w:r>
      <w:proofErr w:type="spellStart"/>
      <w:r w:rsidRPr="00022C4D">
        <w:rPr>
          <w:color w:val="auto"/>
          <w:szCs w:val="20"/>
        </w:rPr>
        <w:t>Chulucanas</w:t>
      </w:r>
      <w:proofErr w:type="spellEnd"/>
      <w:r w:rsidRPr="00022C4D">
        <w:rPr>
          <w:color w:val="auto"/>
          <w:szCs w:val="20"/>
        </w:rPr>
        <w:t>), Kurt Beer (</w:t>
      </w:r>
      <w:proofErr w:type="spellStart"/>
      <w:r w:rsidRPr="00022C4D">
        <w:rPr>
          <w:color w:val="auto"/>
          <w:szCs w:val="20"/>
        </w:rPr>
        <w:t>Veintiséis</w:t>
      </w:r>
      <w:proofErr w:type="spellEnd"/>
      <w:r w:rsidRPr="00022C4D">
        <w:rPr>
          <w:color w:val="auto"/>
          <w:szCs w:val="20"/>
        </w:rPr>
        <w:t xml:space="preserve"> de </w:t>
      </w:r>
      <w:proofErr w:type="spellStart"/>
      <w:r w:rsidRPr="00022C4D">
        <w:rPr>
          <w:color w:val="auto"/>
          <w:szCs w:val="20"/>
        </w:rPr>
        <w:t>Octubre</w:t>
      </w:r>
      <w:proofErr w:type="spellEnd"/>
      <w:r w:rsidRPr="00022C4D">
        <w:rPr>
          <w:color w:val="auto"/>
          <w:szCs w:val="20"/>
        </w:rPr>
        <w:t xml:space="preserve">), and Km 190, </w:t>
      </w:r>
      <w:proofErr w:type="spellStart"/>
      <w:r w:rsidRPr="00022C4D">
        <w:rPr>
          <w:color w:val="auto"/>
          <w:szCs w:val="20"/>
        </w:rPr>
        <w:t>Chamchape</w:t>
      </w:r>
      <w:proofErr w:type="spellEnd"/>
      <w:r w:rsidRPr="00022C4D">
        <w:rPr>
          <w:color w:val="auto"/>
          <w:szCs w:val="20"/>
        </w:rPr>
        <w:t>, and Monte Azul (La Matanza).</w:t>
      </w:r>
    </w:p>
    <w:p w14:paraId="4518AC97" w14:textId="7604690F" w:rsidR="004710C0" w:rsidRPr="003D74DF" w:rsidRDefault="004710C0" w:rsidP="006C19EA">
      <w:pPr>
        <w:pStyle w:val="MDPI31text"/>
        <w:rPr>
          <w:color w:val="auto"/>
          <w:szCs w:val="20"/>
        </w:rPr>
      </w:pPr>
      <w:r w:rsidRPr="003D74DF">
        <w:rPr>
          <w:color w:val="auto"/>
          <w:szCs w:val="20"/>
        </w:rPr>
        <w:t xml:space="preserve">Both departments are located within the tropical dry forest ecoregion </w:t>
      </w:r>
      <w:r w:rsidRPr="003D74DF">
        <w:rPr>
          <w:color w:val="auto"/>
          <w:szCs w:val="20"/>
        </w:rPr>
        <w:fldChar w:fldCharType="begin"/>
      </w:r>
      <w:r w:rsidRPr="003D74DF">
        <w:rPr>
          <w:color w:val="auto"/>
          <w:szCs w:val="20"/>
        </w:rPr>
        <w:instrText xml:space="preserve"> ADDIN ZOTERO_ITEM CSL_CITATION {"citationID":"I6KLopHs","properties":{"formattedCitation":"[7]","plainCitation":"[7]","noteIndex":0},"citationItems":[{"id":400,"uris":["http://zotero.org/users/14068823/items/KDHQCSSS"],"itemData":{"id":400,"type":"article-journal","abstract":"Extreme rainfall events, such as the El Niño-Southern Oscillation (ENSO), are responsible to a large extent for the processes of tree establishment and tree growth in the North Peruvian dryland forest. Prosopis pallida (algarrobo) is the dominant species of the dryland forest on the Peruvian Pacific coast. Dendrochronological data from living populations have shown its response to climatic events. The aim of this work was to study local differences in P. pallida growth responses to ENSO events through dendrochronological data. To do so, three algarrobo populations within a gradient of increasing temperature and precipitation from West to East were selected. Tree-ring data were correlated with the monthly temperature and precipitation from each location and with the 3.4 and 1 + 2 ENSO indices. Inland populations showed the highest correlation with the climatic conditions. The summer rainfall (January), spring temperature of the previous year, and summer temperature of the current year were significantly correlated with growth. All populations showed a significant increase in the tree-ring index during ENSO events. However, growth in no-ENSO years was also high in populations closer to the coast. Our results indicate that the proximity to the Andes Mountains, distance to the Pacific coast and distribution of algarrobo in this area make marginal inland populations more sensitive to climatic variations and ENSO events. We conclude that the P. pallida response to the climate in Northern Peru is the result of both strong climatic events and local conditions, which are estimated most accurately with the 1 + 2 ENSO index.","container-title":"Forestry: An International Journal of Forest Research","DOI":"10.1093/forestry/cpy014","ISSN":"0015-752X","issue":"5","journalAbbreviation":"Forestry (Lond)","page":"552-562","source":"Silverchair","title":"Effect of climate and ENSO events on &lt;i&gt;Prosopis pallida&lt;/i&gt; forests along a climatic gradient","volume":"91","author":[{"family":"Salazar","given":"Pablo C"},{"family":"Navarro-Cerrillo","given":"Rafael M"},{"family":"Ancajima","given":"Edwin"},{"family":"Duque Lazo","given":"Joaquin"},{"family":"Rodríguez","given":"Rodolfo"},{"family":"Ghezzi","given":"Iván"},{"family":"Mabres","given":"Antonio"}],"issued":{"date-parts":[["2018",12,1]]}}}],"schema":"https://github.com/citation-style-language/schema/raw/master/csl-citation.json"} </w:instrText>
      </w:r>
      <w:r w:rsidRPr="003D74DF">
        <w:rPr>
          <w:color w:val="auto"/>
          <w:szCs w:val="20"/>
        </w:rPr>
        <w:fldChar w:fldCharType="separate"/>
      </w:r>
      <w:r w:rsidRPr="003D74DF">
        <w:rPr>
          <w:color w:val="auto"/>
          <w:szCs w:val="20"/>
        </w:rPr>
        <w:t>[7]</w:t>
      </w:r>
      <w:r w:rsidRPr="003D74DF">
        <w:rPr>
          <w:color w:val="auto"/>
          <w:szCs w:val="20"/>
        </w:rPr>
        <w:fldChar w:fldCharType="end"/>
      </w:r>
      <w:r w:rsidRPr="003D74DF">
        <w:rPr>
          <w:color w:val="auto"/>
          <w:szCs w:val="20"/>
        </w:rPr>
        <w:t xml:space="preserve">, the natural habitat of </w:t>
      </w:r>
      <w:r w:rsidRPr="003D74DF">
        <w:rPr>
          <w:i/>
          <w:iCs/>
          <w:color w:val="auto"/>
          <w:szCs w:val="20"/>
        </w:rPr>
        <w:t>N. pallida.</w:t>
      </w:r>
      <w:r w:rsidRPr="003D74DF">
        <w:rPr>
          <w:color w:val="auto"/>
          <w:szCs w:val="20"/>
        </w:rPr>
        <w:t xml:space="preserve"> Piura lies between 4°05</w:t>
      </w:r>
      <w:r w:rsidR="00D17AF6" w:rsidRPr="003D74DF">
        <w:rPr>
          <w:color w:val="auto"/>
          <w:szCs w:val="20"/>
        </w:rPr>
        <w:t>′</w:t>
      </w:r>
      <w:r w:rsidRPr="003D74DF">
        <w:rPr>
          <w:color w:val="auto"/>
          <w:szCs w:val="20"/>
        </w:rPr>
        <w:t xml:space="preserve"> and 6°22′ S latitude and 79°00′ and 81°07′ W longitude. In the study sites of this department, the average maximum temperature reaches 38.1 °C, while the mean minimum temperature is 15.7 °C. Rainfall is seasonal and scarce, with an annual average of 226.7 mm </w:t>
      </w:r>
      <w:r w:rsidRPr="003D74DF">
        <w:rPr>
          <w:color w:val="auto"/>
          <w:szCs w:val="20"/>
        </w:rPr>
        <w:fldChar w:fldCharType="begin"/>
      </w:r>
      <w:r w:rsidRPr="003D74DF">
        <w:rPr>
          <w:color w:val="auto"/>
          <w:szCs w:val="20"/>
        </w:rPr>
        <w:instrText xml:space="preserve"> ADDIN ZOTERO_ITEM CSL_CITATION {"citationID":"nSH6v1IY","properties":{"formattedCitation":"[27]","plainCitation":"[27]","noteIndex":0},"citationItems":[{"id":110,"uris":["http://zotero.org/users/14068823/items/BMUJEMTX"],"itemData":{"id":110,"type":"webpage","abstract":"The NASA POWER project’s Data Access Viewer (DAV) is an interactive web-mapping application providing access to NASA solar and meteorological data.","language":"en-US","license":"The data was obtained from the POWER Project's Hourly 2.5.4 version on 2025/07/22.","title":"NASA POWER | Data Access Viewer (DAV)","URL":"https://power.larc.nasa.gov/data-access-viewer/","author":[{"family":"POWER","given":"Data Access Viewer"}],"accessed":{"date-parts":[["2025",7,22]]},"issued":{"date-parts":[["2025"]]}}}],"schema":"https://github.com/citation-style-language/schema/raw/master/csl-citation.json"} </w:instrText>
      </w:r>
      <w:r w:rsidRPr="003D74DF">
        <w:rPr>
          <w:color w:val="auto"/>
          <w:szCs w:val="20"/>
        </w:rPr>
        <w:fldChar w:fldCharType="separate"/>
      </w:r>
      <w:r w:rsidRPr="003D74DF">
        <w:rPr>
          <w:color w:val="auto"/>
          <w:szCs w:val="20"/>
        </w:rPr>
        <w:t>[27]</w:t>
      </w:r>
      <w:r w:rsidRPr="003D74DF">
        <w:rPr>
          <w:color w:val="auto"/>
          <w:szCs w:val="20"/>
        </w:rPr>
        <w:fldChar w:fldCharType="end"/>
      </w:r>
      <w:r w:rsidRPr="003D74DF">
        <w:rPr>
          <w:color w:val="auto"/>
          <w:szCs w:val="20"/>
        </w:rPr>
        <w:t xml:space="preserve">. Tumbes is situated further north, between 3°22′56.81″ and 4°19′3.48″ S latitude and 80°2′46.90″ and 80°7′37.43″ W longitude. Study sites in this region recorded an average maximum temperature of 37.5 °C and a mean minimum of 17.7 °C. As in Piura, rainfall is seasonal, but with higher accumulation, reaching an annual mean of 324.5 mm </w:t>
      </w:r>
      <w:r w:rsidRPr="003D74DF">
        <w:rPr>
          <w:color w:val="auto"/>
          <w:szCs w:val="20"/>
        </w:rPr>
        <w:fldChar w:fldCharType="begin"/>
      </w:r>
      <w:r w:rsidRPr="003D74DF">
        <w:rPr>
          <w:color w:val="auto"/>
          <w:szCs w:val="20"/>
        </w:rPr>
        <w:instrText xml:space="preserve"> ADDIN ZOTERO_ITEM CSL_CITATION {"citationID":"z1n1z5hi","properties":{"formattedCitation":"[27]","plainCitation":"[27]","noteIndex":0},"citationItems":[{"id":110,"uris":["http://zotero.org/users/14068823/items/BMUJEMTX"],"itemData":{"id":110,"type":"webpage","abstract":"The NASA POWER project’s Data Access Viewer (DAV) is an interactive web-mapping application providing access to NASA solar and meteorological data.","language":"en-US","license":"The data was obtained from the POWER Project's Hourly 2.5.4 version on 2025/07/22.","title":"NASA POWER | Data Access Viewer (DAV)","URL":"https://power.larc.nasa.gov/data-access-viewer/","author":[{"family":"POWER","given":"Data Access Viewer"}],"accessed":{"date-parts":[["2025",7,22]]},"issued":{"date-parts":[["2025"]]}}}],"schema":"https://github.com/citation-style-language/schema/raw/master/csl-citation.json"} </w:instrText>
      </w:r>
      <w:r w:rsidRPr="003D74DF">
        <w:rPr>
          <w:color w:val="auto"/>
          <w:szCs w:val="20"/>
        </w:rPr>
        <w:fldChar w:fldCharType="separate"/>
      </w:r>
      <w:r w:rsidRPr="003D74DF">
        <w:rPr>
          <w:color w:val="auto"/>
          <w:szCs w:val="20"/>
        </w:rPr>
        <w:t>[27]</w:t>
      </w:r>
      <w:r w:rsidRPr="003D74DF">
        <w:rPr>
          <w:color w:val="auto"/>
          <w:szCs w:val="20"/>
        </w:rPr>
        <w:fldChar w:fldCharType="end"/>
      </w:r>
      <w:r w:rsidRPr="003D74DF">
        <w:rPr>
          <w:color w:val="auto"/>
          <w:szCs w:val="20"/>
        </w:rPr>
        <w:t>.</w:t>
      </w:r>
    </w:p>
    <w:p w14:paraId="13F28AFC" w14:textId="4F4E396E" w:rsidR="00292CC7" w:rsidRPr="00292CC7" w:rsidRDefault="00292CC7" w:rsidP="00292CC7">
      <w:pPr>
        <w:pStyle w:val="MDPI52figure"/>
        <w:rPr>
          <w:lang w:val="es-PE"/>
        </w:rPr>
      </w:pPr>
      <w:r w:rsidRPr="00292CC7">
        <w:rPr>
          <w:noProof/>
          <w:lang w:val="es-PE"/>
        </w:rPr>
        <w:lastRenderedPageBreak/>
        <w:drawing>
          <wp:inline distT="0" distB="0" distL="0" distR="0" wp14:anchorId="5FFD4FFD" wp14:editId="081601C3">
            <wp:extent cx="6645910" cy="4698365"/>
            <wp:effectExtent l="0" t="0" r="2540" b="6985"/>
            <wp:docPr id="1899474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698365"/>
                    </a:xfrm>
                    <a:prstGeom prst="rect">
                      <a:avLst/>
                    </a:prstGeom>
                    <a:noFill/>
                    <a:ln>
                      <a:noFill/>
                    </a:ln>
                  </pic:spPr>
                </pic:pic>
              </a:graphicData>
            </a:graphic>
          </wp:inline>
        </w:drawing>
      </w:r>
    </w:p>
    <w:p w14:paraId="05D843F8" w14:textId="77777777" w:rsidR="004710C0" w:rsidRPr="003D74DF" w:rsidRDefault="004710C0" w:rsidP="006C19EA">
      <w:pPr>
        <w:pStyle w:val="MDPI51figurecaption"/>
        <w:jc w:val="both"/>
        <w:rPr>
          <w:b/>
          <w:bCs/>
          <w:snapToGrid w:val="0"/>
          <w:color w:val="auto"/>
          <w:szCs w:val="18"/>
        </w:rPr>
      </w:pPr>
      <w:commentRangeStart w:id="84"/>
      <w:commentRangeStart w:id="85"/>
      <w:commentRangeStart w:id="86"/>
      <w:commentRangeStart w:id="87"/>
      <w:commentRangeStart w:id="88"/>
      <w:commentRangeStart w:id="89"/>
      <w:r w:rsidRPr="003D74DF">
        <w:rPr>
          <w:b/>
          <w:snapToGrid w:val="0"/>
          <w:color w:val="auto"/>
          <w:szCs w:val="18"/>
          <w:highlight w:val="yellow"/>
        </w:rPr>
        <w:t xml:space="preserve">Figure </w:t>
      </w:r>
      <w:commentRangeEnd w:id="84"/>
      <w:r w:rsidR="00BB63EE" w:rsidRPr="003D74DF">
        <w:rPr>
          <w:rStyle w:val="Refdecomentario"/>
          <w:rFonts w:eastAsia="SimSun"/>
          <w:highlight w:val="yellow"/>
          <w:lang w:eastAsia="zh-CN" w:bidi="ar-SA"/>
          <w14:ligatures w14:val="none"/>
        </w:rPr>
        <w:commentReference w:id="84"/>
      </w:r>
      <w:commentRangeEnd w:id="85"/>
      <w:r w:rsidR="00444BD7">
        <w:rPr>
          <w:rStyle w:val="Refdecomentario"/>
          <w:rFonts w:eastAsia="SimSun"/>
          <w:lang w:eastAsia="zh-CN" w:bidi="ar-SA"/>
          <w14:ligatures w14:val="none"/>
        </w:rPr>
        <w:commentReference w:id="85"/>
      </w:r>
      <w:r w:rsidRPr="003D74DF">
        <w:rPr>
          <w:b/>
          <w:snapToGrid w:val="0"/>
          <w:color w:val="auto"/>
          <w:szCs w:val="18"/>
          <w:highlight w:val="yellow"/>
        </w:rPr>
        <w:t>1.</w:t>
      </w:r>
      <w:commentRangeEnd w:id="86"/>
      <w:r w:rsidR="00D17AF6" w:rsidRPr="003D74DF">
        <w:rPr>
          <w:rStyle w:val="Refdecomentario"/>
          <w:rFonts w:eastAsia="SimSun"/>
          <w:highlight w:val="yellow"/>
          <w:lang w:eastAsia="zh-CN" w:bidi="ar-SA"/>
          <w14:ligatures w14:val="none"/>
        </w:rPr>
        <w:commentReference w:id="86"/>
      </w:r>
      <w:commentRangeEnd w:id="87"/>
      <w:commentRangeEnd w:id="88"/>
      <w:commentRangeEnd w:id="89"/>
      <w:r w:rsidR="00444BD7">
        <w:rPr>
          <w:rStyle w:val="Refdecomentario"/>
          <w:rFonts w:eastAsia="SimSun"/>
          <w:lang w:eastAsia="zh-CN" w:bidi="ar-SA"/>
          <w14:ligatures w14:val="none"/>
        </w:rPr>
        <w:commentReference w:id="87"/>
      </w:r>
      <w:r w:rsidR="00D17AF6" w:rsidRPr="003D74DF">
        <w:rPr>
          <w:rStyle w:val="Refdecomentario"/>
          <w:rFonts w:eastAsia="SimSun"/>
          <w:lang w:eastAsia="zh-CN" w:bidi="ar-SA"/>
          <w14:ligatures w14:val="none"/>
        </w:rPr>
        <w:commentReference w:id="88"/>
      </w:r>
      <w:r w:rsidR="00FC21EF">
        <w:rPr>
          <w:rStyle w:val="Refdecomentario"/>
          <w:rFonts w:eastAsia="SimSun"/>
          <w:lang w:eastAsia="zh-CN" w:bidi="ar-SA"/>
          <w14:ligatures w14:val="none"/>
        </w:rPr>
        <w:commentReference w:id="89"/>
      </w:r>
      <w:r w:rsidRPr="003D74DF">
        <w:rPr>
          <w:b/>
          <w:snapToGrid w:val="0"/>
          <w:color w:val="auto"/>
          <w:szCs w:val="18"/>
        </w:rPr>
        <w:t xml:space="preserve"> </w:t>
      </w:r>
      <w:r w:rsidRPr="003D74DF">
        <w:rPr>
          <w:snapToGrid w:val="0"/>
          <w:color w:val="auto"/>
          <w:szCs w:val="18"/>
        </w:rPr>
        <w:t xml:space="preserve">Geographic distribution of the 13 study sites where </w:t>
      </w:r>
      <w:r w:rsidRPr="003D74DF">
        <w:rPr>
          <w:i/>
          <w:iCs/>
          <w:snapToGrid w:val="0"/>
          <w:color w:val="auto"/>
          <w:szCs w:val="18"/>
        </w:rPr>
        <w:t>N. pallida</w:t>
      </w:r>
      <w:r w:rsidRPr="003D74DF">
        <w:rPr>
          <w:snapToGrid w:val="0"/>
          <w:color w:val="auto"/>
          <w:szCs w:val="18"/>
        </w:rPr>
        <w:t xml:space="preserve"> </w:t>
      </w:r>
      <w:proofErr w:type="gramStart"/>
      <w:r w:rsidRPr="003D74DF">
        <w:rPr>
          <w:snapToGrid w:val="0"/>
          <w:color w:val="auto"/>
          <w:szCs w:val="18"/>
        </w:rPr>
        <w:t>was</w:t>
      </w:r>
      <w:proofErr w:type="gramEnd"/>
      <w:r w:rsidRPr="003D74DF">
        <w:rPr>
          <w:snapToGrid w:val="0"/>
          <w:color w:val="auto"/>
          <w:szCs w:val="18"/>
        </w:rPr>
        <w:t xml:space="preserve"> evaluated in Piura and Tumbes, northwestern Peru.</w:t>
      </w:r>
    </w:p>
    <w:p w14:paraId="54B44115" w14:textId="3EAC55A1" w:rsidR="004710C0" w:rsidRPr="003D74DF" w:rsidRDefault="006C19EA" w:rsidP="006C19EA">
      <w:pPr>
        <w:pStyle w:val="MDPI22heading2"/>
        <w:spacing w:before="240"/>
        <w:rPr>
          <w:szCs w:val="20"/>
        </w:rPr>
      </w:pPr>
      <w:r w:rsidRPr="003D74DF">
        <w:rPr>
          <w:szCs w:val="20"/>
        </w:rPr>
        <w:t xml:space="preserve">2.2. </w:t>
      </w:r>
      <w:r w:rsidR="004710C0" w:rsidRPr="003D74DF">
        <w:rPr>
          <w:szCs w:val="20"/>
        </w:rPr>
        <w:t>Tree Sampling Methodology</w:t>
      </w:r>
    </w:p>
    <w:p w14:paraId="2231A11E" w14:textId="77777777" w:rsidR="004710C0" w:rsidRPr="003D74DF" w:rsidRDefault="004710C0" w:rsidP="006C19EA">
      <w:pPr>
        <w:pStyle w:val="MDPI31text"/>
        <w:rPr>
          <w:color w:val="auto"/>
          <w:szCs w:val="20"/>
        </w:rPr>
      </w:pPr>
      <w:r w:rsidRPr="003D74DF">
        <w:rPr>
          <w:color w:val="auto"/>
          <w:szCs w:val="20"/>
        </w:rPr>
        <w:t xml:space="preserve">A stratified random sampling design was employed, established according to the ecosystem types present in the study area based on the Ecosystem Map of Peru </w:t>
      </w:r>
      <w:r w:rsidRPr="003D74DF">
        <w:rPr>
          <w:color w:val="auto"/>
          <w:szCs w:val="20"/>
        </w:rPr>
        <w:fldChar w:fldCharType="begin"/>
      </w:r>
      <w:r w:rsidRPr="003D74DF">
        <w:rPr>
          <w:color w:val="auto"/>
          <w:szCs w:val="20"/>
        </w:rPr>
        <w:instrText xml:space="preserve"> ADDIN ZOTERO_ITEM CSL_CITATION {"citationID":"ldaWFA7O","properties":{"formattedCitation":"[28]","plainCitation":"[28]","noteIndex":0},"citationItems":[{"id":412,"uris":["http://zotero.org/users/14068823/items/AHZRE8QW"],"itemData":{"id":412,"type":"book","abstract":"La diversidad de paisajes, regiones naturales, biomas, zonas de vida, ecorregiones, pisos ecológicos y ecosistemas definen al Perú como uno de los países megadiversos del mundo. La gran variedad de ecosistemas, como unidades de diferente escala, se distribuyen como un enorme... #gobpe","language":"es-pe","number-of-pages":"124","title":"Mapa Nacional de Ecosistemas del Perú","URL":"https://www.gob.pe/institucion/minam/informes-publicaciones/277146-mapa-nacional-de-ecosistemas-del-peru","author":[{"family":"Ministerio del Ambiente","given":""}],"accessed":{"date-parts":[["2025",10,30]]},"issued":{"date-parts":[["2019"]]}}}],"schema":"https://github.com/citation-style-language/schema/raw/master/csl-citation.json"} </w:instrText>
      </w:r>
      <w:r w:rsidRPr="003D74DF">
        <w:rPr>
          <w:color w:val="auto"/>
          <w:szCs w:val="20"/>
        </w:rPr>
        <w:fldChar w:fldCharType="separate"/>
      </w:r>
      <w:r w:rsidRPr="003D74DF">
        <w:rPr>
          <w:color w:val="auto"/>
          <w:szCs w:val="20"/>
        </w:rPr>
        <w:t>[28]</w:t>
      </w:r>
      <w:r w:rsidRPr="003D74DF">
        <w:rPr>
          <w:color w:val="auto"/>
          <w:szCs w:val="20"/>
        </w:rPr>
        <w:fldChar w:fldCharType="end"/>
      </w:r>
      <w:r w:rsidRPr="003D74DF">
        <w:rPr>
          <w:color w:val="auto"/>
          <w:szCs w:val="20"/>
        </w:rPr>
        <w:t xml:space="preserve">. Two main strata were identified: seasonally dry lowland forest and seasonally dry riparian forest. Within each stratum, sampling plots were installed in localities that exhibited relatively homogeneous habitat conditions. In these areas, sampling units were randomly selected, prioritizing zones with higher individual density and greater canopy cover to represent the most structurally developed portions of the forest. The number of plots per stratum was determined according to habitat variability and site accessibility. Areas were considered suitable when they contained trees taller than 5 m with canopy cover greater than 10%, or when they included individuals with the potential to reach these parameters under </w:t>
      </w:r>
      <w:r w:rsidRPr="003D74DF">
        <w:rPr>
          <w:iCs/>
          <w:color w:val="auto"/>
          <w:szCs w:val="20"/>
        </w:rPr>
        <w:t>in situ</w:t>
      </w:r>
      <w:r w:rsidRPr="003D74DF">
        <w:rPr>
          <w:color w:val="auto"/>
          <w:szCs w:val="20"/>
        </w:rPr>
        <w:t xml:space="preserve"> conditions </w:t>
      </w:r>
      <w:r w:rsidRPr="003D74DF">
        <w:rPr>
          <w:color w:val="auto"/>
          <w:szCs w:val="20"/>
        </w:rPr>
        <w:fldChar w:fldCharType="begin"/>
      </w:r>
      <w:r w:rsidRPr="003D74DF">
        <w:rPr>
          <w:color w:val="auto"/>
          <w:szCs w:val="20"/>
        </w:rPr>
        <w:instrText xml:space="preserve"> ADDIN ZOTERO_ITEM CSL_CITATION {"citationID":"RPdr0MVN","properties":{"formattedCitation":"[29]","plainCitation":"[29]","noteIndex":0},"citationItems":[{"id":399,"uris":["http://zotero.org/users/14068823/items/J8RDX9FI"],"itemData":{"id":399,"type":"article-journal","abstract":"This paper introduces a Special Issue of Forest Ecology and Management that includes a collection of analytical results from the 2015 Global Forest Resources Assessment (FRA 2015) covering 25years of forest change (1990–2015). FRA 2015 builds on a series of global assessments that began in 1948 and covers change in forest area and type, volume, biomass and carbon stocking, measures of sustainable forest management, biodiversity and conservation, soil and water protective functions, wood production and a number of socio-economic variables. It covers 234 countries and territories with an emphasis on forest resource change over a twenty-five year period (1990–2015) and also looks forward to anticipated forest change – both as government targets for forest area and projected change (to 2030) to global production and conservation forest area (to the year 2050). This paper describes important contributions of global forest resource estimates to forest management, the methods used in the collection and analysis of FRA 2015 data and provides links to additional information resources. It discusses some of the limitations of this global dataset, some of the steps taken to improve quality and the characteristics that make this type of global data most useful. While forest area change dominates public use of the FRA, the state of the forest resource and management is critical to understanding the ecological and social values of the forest and forestry. Country level reporting not only provides insights that are only possible through national reporting but also provides greater national-level understanding and discussion of forest resource change. The papers that follow in this Special Issue provide analyses of FRA 2015 data covering a wide range of topics related to sustainable forest management and forest change.","collection-title":"Changes in Global Forest Resources from 1990 to 2015","container-title":"Forest Ecology and Management","DOI":"10.1016/j.foreco.2015.02.006","ISSN":"0378-1127","journalAbbreviation":"Forest Ecology and Management","page":"3-8","source":"ScienceDirect","title":"Global Forest Resources Assessment 2015: What, why and how?","title-short":"Global Forest Resources Assessment 2015","volume":"352","author":[{"family":"MacDicken","given":"Kenneth G."}],"issued":{"date-parts":[["2015",9,7]]}}}],"schema":"https://github.com/citation-style-language/schema/raw/master/csl-citation.json"} </w:instrText>
      </w:r>
      <w:r w:rsidRPr="003D74DF">
        <w:rPr>
          <w:color w:val="auto"/>
          <w:szCs w:val="20"/>
        </w:rPr>
        <w:fldChar w:fldCharType="separate"/>
      </w:r>
      <w:r w:rsidRPr="003D74DF">
        <w:rPr>
          <w:color w:val="auto"/>
          <w:szCs w:val="20"/>
        </w:rPr>
        <w:t>[29]</w:t>
      </w:r>
      <w:r w:rsidRPr="003D74DF">
        <w:rPr>
          <w:color w:val="auto"/>
          <w:szCs w:val="20"/>
        </w:rPr>
        <w:fldChar w:fldCharType="end"/>
      </w:r>
      <w:r w:rsidRPr="003D74DF">
        <w:rPr>
          <w:color w:val="auto"/>
          <w:szCs w:val="20"/>
        </w:rPr>
        <w:t>.</w:t>
      </w:r>
    </w:p>
    <w:p w14:paraId="64FEB13F" w14:textId="50F32E9B" w:rsidR="004710C0" w:rsidRPr="003D74DF" w:rsidRDefault="004710C0" w:rsidP="006C19EA">
      <w:pPr>
        <w:pStyle w:val="MDPI31text"/>
        <w:rPr>
          <w:color w:val="auto"/>
          <w:szCs w:val="20"/>
        </w:rPr>
      </w:pPr>
      <w:r w:rsidRPr="003D74DF">
        <w:rPr>
          <w:color w:val="auto"/>
          <w:szCs w:val="20"/>
        </w:rPr>
        <w:t>The sampling unit consisted of a 0.5 ha forest plot (5000 m</w:t>
      </w:r>
      <w:r w:rsidR="006C19EA" w:rsidRPr="003D74DF">
        <w:rPr>
          <w:color w:val="auto"/>
          <w:szCs w:val="20"/>
          <w:vertAlign w:val="superscript"/>
        </w:rPr>
        <w:t>2</w:t>
      </w:r>
      <w:r w:rsidRPr="003D74DF">
        <w:rPr>
          <w:color w:val="auto"/>
          <w:szCs w:val="20"/>
        </w:rPr>
        <w:t xml:space="preserve">), which corresponds to the area recommended for forest inventories in dry forests of Peru’s coastal region </w:t>
      </w:r>
      <w:r w:rsidRPr="003D74DF">
        <w:rPr>
          <w:color w:val="auto"/>
          <w:szCs w:val="20"/>
        </w:rPr>
        <w:fldChar w:fldCharType="begin"/>
      </w:r>
      <w:r w:rsidRPr="003D74DF">
        <w:rPr>
          <w:color w:val="auto"/>
          <w:szCs w:val="20"/>
        </w:rPr>
        <w:instrText xml:space="preserve"> ADDIN ZOTERO_ITEM CSL_CITATION {"citationID":"dn2somsM","properties":{"formattedCitation":"[30]","plainCitation":"[30]","noteIndex":0},"citationItems":[{"id":131,"uris":["http://zotero.org/users/14068823/items/DSDR57CY"],"itemData":{"id":131,"type":"book","abstract":"El MINAM ha elaborado la presente “Guía de inventario de la flora y vegetación”, para ser aplicada en los estudios ambientales que correspondan en el marco del Sistema Nacional de Evaluación de Impacto Ambiental (SEIA), así como en los estudios del medio biológico de la... #gobpe","language":"es-pe","number-of-pages":"49","number-of-volumes":"I","title":"Guía de inventario de la flora y vegetación","URL":"https://www.gob.pe/institucion/minam/informes-publicaciones/2683-guia-de-inventario-de-la-flora-y-vegetacion","author":[{"family":"Ministerio del Ambiente","given":"MINAM"}],"accessed":{"date-parts":[["2025",5,30]]},"issued":{"date-parts":[["2015"]]}}}],"schema":"https://github.com/citation-style-language/schema/raw/master/csl-citation.json"} </w:instrText>
      </w:r>
      <w:r w:rsidRPr="003D74DF">
        <w:rPr>
          <w:color w:val="auto"/>
          <w:szCs w:val="20"/>
        </w:rPr>
        <w:fldChar w:fldCharType="separate"/>
      </w:r>
      <w:r w:rsidRPr="003D74DF">
        <w:rPr>
          <w:color w:val="auto"/>
          <w:szCs w:val="20"/>
        </w:rPr>
        <w:t>[30]</w:t>
      </w:r>
      <w:r w:rsidRPr="003D74DF">
        <w:rPr>
          <w:color w:val="auto"/>
          <w:szCs w:val="20"/>
        </w:rPr>
        <w:fldChar w:fldCharType="end"/>
      </w:r>
      <w:r w:rsidRPr="003D74DF">
        <w:rPr>
          <w:color w:val="auto"/>
          <w:szCs w:val="20"/>
        </w:rPr>
        <w:t xml:space="preserve">. Each plot measured 250 m × 20 m, following established technical criteria. Within each plot, 10 subplots of 50 m × 10 m were delineated, where all individuals with a diameter at breast height (DBH) ≥ 10 cm were recorded </w:t>
      </w:r>
      <w:r w:rsidRPr="003D74DF">
        <w:rPr>
          <w:color w:val="auto"/>
          <w:szCs w:val="20"/>
        </w:rPr>
        <w:fldChar w:fldCharType="begin"/>
      </w:r>
      <w:r w:rsidRPr="003D74DF">
        <w:rPr>
          <w:color w:val="auto"/>
          <w:szCs w:val="20"/>
        </w:rPr>
        <w:instrText xml:space="preserve"> ADDIN ZOTERO_ITEM CSL_CITATION {"citationID":"nuZYdtA9","properties":{"formattedCitation":"[31]","plainCitation":"[31]","noteIndex":0},"citationItems":[{"id":133,"uris":["http://zotero.org/users/14068823/items/6C4VABH8"],"itemData":{"id":133,"type":"article-journal","abstract":"El objetivo del presente artículo es determinar el tamaño óptimo de parcela de un inventario forestal que contribuya al manejo sostenible de los bosques secos del caserío “El Choloque”, Lambayeque, Perú. Para ello se realizó un inventario forestal con parcelas de forma y tamaño usadas en la evaluación de bosques secos del noroeste del Perú. A partir de este inventario, se simularon cuatro inventarios forestales dejando de tomar en cuenta los datos de una, dos, tres y cuatro subparcelas. Para determinar el tamaño óptimo de la parcela, con la prueba de X2 se compararon las distribuciones diamétricas de los inventarios simulados con la distribución del inventario forestal realizado y luego fueron analizados los errores de muestreo de cada inventario, tanto a nivel del bosque como de los tipos de bosque del caserío. Se encontró que el tamaño óptimo de parcela para inventariar los bosques secos del Caserío el Choloque es de 20 m por 200 m (0,4 ha); este tamaño también es el óptimo para evaluar los bosques secos ralos (de llanura y de lomada) mientras que el tamaño óptimo de parcela para evaluar los bosques secos de colina baja es 20 m por 100 m (0,2 ha).","container-title":"Ciencia y Práctica","DOI":"10.52109/cyp2023649","ISSN":"2710-2408","issue":"6","language":"es","license":"Derechos de autor 2023 Asociación de Consultores y Profesionales Ambientales y Forestales del Perú","note":"number: 6","source":"acopaf.site","title":"Tamaño óptimo de parcela de inventarios forestales en bosques secos (Lambayeque, Perú)","URL":"https://acopaf.site/ojs3/index.php/cyp/article/view/49","volume":"3","author":[{"family":"Roque","given":"Evelyn Amparo Roque"},{"family":"Barrena Arroyo","given":"Víctor Manuel"},{"family":"Ocaña Canales","given":"Juan Carlos"}],"accessed":{"date-parts":[["2025",5,28]]},"issued":{"date-parts":[["2023",8,13]]}}}],"schema":"https://github.com/citation-style-language/schema/raw/master/csl-citation.json"} </w:instrText>
      </w:r>
      <w:r w:rsidRPr="003D74DF">
        <w:rPr>
          <w:color w:val="auto"/>
          <w:szCs w:val="20"/>
        </w:rPr>
        <w:fldChar w:fldCharType="separate"/>
      </w:r>
      <w:r w:rsidRPr="003D74DF">
        <w:rPr>
          <w:color w:val="auto"/>
          <w:szCs w:val="20"/>
        </w:rPr>
        <w:t>[31]</w:t>
      </w:r>
      <w:r w:rsidRPr="003D74DF">
        <w:rPr>
          <w:color w:val="auto"/>
          <w:szCs w:val="20"/>
        </w:rPr>
        <w:fldChar w:fldCharType="end"/>
      </w:r>
      <w:r w:rsidRPr="003D74DF">
        <w:rPr>
          <w:color w:val="auto"/>
          <w:szCs w:val="20"/>
        </w:rPr>
        <w:t>. The evaluation included both adult trees and saplings, and their main morphological and phenotypic characteristics were recorded. In total, 631 individuals were evaluated.</w:t>
      </w:r>
    </w:p>
    <w:p w14:paraId="19E2A451" w14:textId="77777777" w:rsidR="004710C0" w:rsidRPr="003D74DF" w:rsidRDefault="004710C0" w:rsidP="004710C0">
      <w:pPr>
        <w:spacing w:line="240" w:lineRule="auto"/>
        <w:jc w:val="left"/>
        <w:rPr>
          <w:rFonts w:eastAsia="Times New Roman"/>
          <w:snapToGrid w:val="0"/>
          <w:color w:val="auto"/>
          <w:szCs w:val="22"/>
          <w:lang w:eastAsia="de-DE" w:bidi="en-US"/>
          <w14:ligatures w14:val="standardContextual"/>
        </w:rPr>
      </w:pPr>
      <w:r w:rsidRPr="003D74DF">
        <w:rPr>
          <w:color w:val="auto"/>
        </w:rPr>
        <w:br w:type="page"/>
      </w:r>
    </w:p>
    <w:p w14:paraId="26C67684" w14:textId="6692D553" w:rsidR="004710C0" w:rsidRPr="003D74DF" w:rsidRDefault="006C19EA" w:rsidP="006C19EA">
      <w:pPr>
        <w:pStyle w:val="MDPI22heading2"/>
        <w:spacing w:before="240"/>
        <w:rPr>
          <w:szCs w:val="20"/>
        </w:rPr>
      </w:pPr>
      <w:r w:rsidRPr="003D74DF">
        <w:rPr>
          <w:szCs w:val="20"/>
        </w:rPr>
        <w:lastRenderedPageBreak/>
        <w:t xml:space="preserve">2.3. </w:t>
      </w:r>
      <w:r w:rsidR="004710C0" w:rsidRPr="003D74DF">
        <w:rPr>
          <w:szCs w:val="20"/>
        </w:rPr>
        <w:t>Edaphoclimatic Data Collection</w:t>
      </w:r>
    </w:p>
    <w:p w14:paraId="26BD7D8C" w14:textId="58DD1850" w:rsidR="004710C0" w:rsidRPr="003D74DF" w:rsidRDefault="004710C0" w:rsidP="006C19EA">
      <w:pPr>
        <w:pStyle w:val="MDPI31text"/>
        <w:rPr>
          <w:color w:val="auto"/>
          <w:szCs w:val="20"/>
        </w:rPr>
      </w:pPr>
      <w:r w:rsidRPr="003D74DF">
        <w:rPr>
          <w:color w:val="auto"/>
          <w:szCs w:val="20"/>
        </w:rPr>
        <w:t>Soil variables were collected directly in the field. Prior to soil sampling, an exploratory survey was conducted in each study area to identify homogeneous zones in terms of relief, surface color, texture, and land-use type. Based on this preliminary characterization, a random sampling design was applied following a zigzag pattern. At each sampling point (every 15</w:t>
      </w:r>
      <w:r w:rsidR="00D17AF6" w:rsidRPr="003D74DF">
        <w:rPr>
          <w:color w:val="auto"/>
          <w:szCs w:val="20"/>
        </w:rPr>
        <w:t>–</w:t>
      </w:r>
      <w:r w:rsidRPr="003D74DF">
        <w:rPr>
          <w:color w:val="auto"/>
          <w:szCs w:val="20"/>
        </w:rPr>
        <w:t xml:space="preserve">30 steps), a subsample was extracted with a shovel at a uniform depth of 20–30 cm according to the root depth. For each hectare, between 20 and 30 subsamples were collected and deposited in a clean plastic bucket, mixed thoroughly, and homogenized to form a composite sample </w:t>
      </w:r>
      <w:r w:rsidRPr="003D74DF">
        <w:rPr>
          <w:color w:val="auto"/>
          <w:szCs w:val="20"/>
        </w:rPr>
        <w:fldChar w:fldCharType="begin"/>
      </w:r>
      <w:r w:rsidRPr="003D74DF">
        <w:rPr>
          <w:color w:val="auto"/>
          <w:szCs w:val="20"/>
        </w:rPr>
        <w:instrText xml:space="preserve"> ADDIN ZOTERO_ITEM CSL_CITATION {"citationID":"bUpBH8V0","properties":{"formattedCitation":"[32]","plainCitation":"[32]","noteIndex":0},"citationItems":[{"id":130,"uris":["http://zotero.org/users/14068823/items/LAD8U3MD"],"itemData":{"id":130,"type":"book","abstract":"Thoroughly updated and revised, this second edition of the bestselling Soil Sampling and Methods of Analysis presents several new chapters in the areas of biological and physical analysis and soil sampling. Reflecting the burgeoning interest in soil ecology, new contributions describe the growing number and assortment of new microbiological techniques, describe in-depth methods, and demonstrate new tools that characterize the dynamics and chemistry of soil organic matter and soil testing for plant nutrients. A completely new section devoted to soil water reviews up-to-date field- and laboratory-based methods for saturated and unsaturated soil hydraulic properties.     Retaining the easy-to-follow, “cookbook” style of the original, this second edition provides a compilation of soil analytical techniques that are fast, straightforward, and relatively easy-to-use. Heavily referenced, peer-reviewed contributions from approximately 150 specialists make this a practical manual and resource handbook that describes a wide array of methods, both conventional and cutting-edge, for analyzing the chemical, biological, biochemical, and physical properties of many different soil types. Including several “primer” chapters that cover the overall principles and concepts behind the latest techniques, the book presents sufficient detail on the materials and procedures to characterize the potential and limitation of each method. It covers recent improvements in methodology, outlines current methods, and characterizes the best methods available for selecting the appropriate analysis technique.     Promoting the research and practical application of findings in soil science, Soil Sampling and Methods of Analysis, Second Edition continues to be the most current, detailed, comprehensive tool for researchers and practitioners working with soil.","edition":"2","event-place":"Boca Raton","ISBN":"978-0-429-12622-2","note":"DOI: 10.1201/9781420005271","number-of-pages":"1264","publisher":"CRC Press","publisher-place":"Boca Raton","title":"Soil Sampling and Methods of Analysis","editor":[{"family":"Carter","given":"M. R."},{"family":"Gregorich","given":"E. G."}],"issued":{"date-parts":[["2007",8,2]]}}}],"schema":"https://github.com/citation-style-language/schema/raw/master/csl-citation.json"} </w:instrText>
      </w:r>
      <w:r w:rsidRPr="003D74DF">
        <w:rPr>
          <w:color w:val="auto"/>
          <w:szCs w:val="20"/>
        </w:rPr>
        <w:fldChar w:fldCharType="separate"/>
      </w:r>
      <w:r w:rsidRPr="003D74DF">
        <w:rPr>
          <w:color w:val="auto"/>
          <w:szCs w:val="20"/>
        </w:rPr>
        <w:t>[32]</w:t>
      </w:r>
      <w:r w:rsidRPr="003D74DF">
        <w:rPr>
          <w:color w:val="auto"/>
          <w:szCs w:val="20"/>
        </w:rPr>
        <w:fldChar w:fldCharType="end"/>
      </w:r>
      <w:r w:rsidRPr="003D74DF">
        <w:rPr>
          <w:color w:val="auto"/>
          <w:szCs w:val="20"/>
        </w:rPr>
        <w:t>. The mixture was subsequently quartered until an approximate volume of 1 kg was obtained. During this process, visible residues of fresh organic matter, stones, and gravel were removed. The final sample was stored in a double clean plastic bag, properly labeled with essential information (identification code, geographic location, sampling date) and hermetically sealed. Samples were then transported to the laboratory for subsequent physicochemical analysis.</w:t>
      </w:r>
    </w:p>
    <w:p w14:paraId="4E86244C" w14:textId="437F9EFD" w:rsidR="004710C0" w:rsidRPr="003D74DF" w:rsidRDefault="004710C0" w:rsidP="006C19EA">
      <w:pPr>
        <w:pStyle w:val="MDPI31text"/>
        <w:rPr>
          <w:color w:val="auto"/>
          <w:szCs w:val="20"/>
        </w:rPr>
      </w:pPr>
      <w:r w:rsidRPr="003D74DF">
        <w:rPr>
          <w:color w:val="auto"/>
          <w:szCs w:val="20"/>
        </w:rPr>
        <w:t xml:space="preserve">Soil chemical analyses were conducted in accordance with the Mexican Official Standard NOM-021-RECNAT-2000 </w:t>
      </w:r>
      <w:r w:rsidRPr="003D74DF">
        <w:rPr>
          <w:color w:val="auto"/>
          <w:szCs w:val="20"/>
        </w:rPr>
        <w:fldChar w:fldCharType="begin"/>
      </w:r>
      <w:r w:rsidRPr="003D74DF">
        <w:rPr>
          <w:color w:val="auto"/>
          <w:szCs w:val="20"/>
        </w:rPr>
        <w:instrText xml:space="preserve"> ADDIN ZOTERO_ITEM CSL_CITATION {"citationID":"B6URlNoK","properties":{"formattedCitation":"[33]","plainCitation":"[33]","noteIndex":0},"citationItems":[{"id":402,"uris":["http://zotero.org/users/14068823/items/YAF9RHRE"],"itemData":{"id":402,"type":"book","edition":"Official Gazette of the Federation","event-place":"Mexico City, Mexico.","language":"es","number-of-pages":"73","publisher-place":"Mexico City, Mexico.","source":"Zotero","title":"Official Mexican Standard NOM-021-RECNAT-2000. Establishing specifications for soil fertility, salinity and classification. Studies, sampling and analysis","URL":"https://www.ordenjuridico.gob.mx/Documentos/Federal/wo69255.pdf","author":[{"family":"Secretaría de Medio Ambiente y Recursos Naturales (SEMARNAT)","given":""}],"issued":{"date-parts":[["2002"]]}}}],"schema":"https://github.com/citation-style-language/schema/raw/master/csl-citation.json"} </w:instrText>
      </w:r>
      <w:r w:rsidRPr="003D74DF">
        <w:rPr>
          <w:color w:val="auto"/>
          <w:szCs w:val="20"/>
        </w:rPr>
        <w:fldChar w:fldCharType="separate"/>
      </w:r>
      <w:r w:rsidRPr="003D74DF">
        <w:rPr>
          <w:color w:val="auto"/>
          <w:szCs w:val="20"/>
        </w:rPr>
        <w:t>[33]</w:t>
      </w:r>
      <w:r w:rsidRPr="003D74DF">
        <w:rPr>
          <w:color w:val="auto"/>
          <w:szCs w:val="20"/>
        </w:rPr>
        <w:fldChar w:fldCharType="end"/>
      </w:r>
      <w:r w:rsidRPr="003D74DF">
        <w:rPr>
          <w:color w:val="auto"/>
          <w:szCs w:val="20"/>
        </w:rPr>
        <w:t>, which establishes the specifications for soil fertility, salinity, and classification studies. The equivalent calcium carbonate content was determined using the AS-29 method, based on acid neutralization. Electrical conductivity was measured in the saturation extract with a conductivity meter, following the AS-18 method. Available phosphorus in neutral and acidic soils was quantified by the AS-11 method, following the Bray and Kurtz procedure. Soil organic matter was determined according to the AS-07 method of Walkley and Black, while total nitrogen was analyzed using the AS-25 method, through soil digestion. Available potassium was extracted with 1 mol L</w:t>
      </w:r>
      <w:r w:rsidR="006C19EA" w:rsidRPr="003D74DF">
        <w:rPr>
          <w:color w:val="auto"/>
          <w:szCs w:val="20"/>
          <w:vertAlign w:val="superscript"/>
        </w:rPr>
        <w:t>−1</w:t>
      </w:r>
      <w:r w:rsidRPr="003D74DF">
        <w:rPr>
          <w:color w:val="auto"/>
          <w:szCs w:val="20"/>
        </w:rPr>
        <w:t xml:space="preserve"> ammonium acetate solution at pH 7.0 and quantified by atomic absorption and emission spectrophotometry, using lanthanum as a stabilizing agent. Finally, soil pH was determined in aqueous suspension by potentiometric measurement, following the procedures established by the standard.</w:t>
      </w:r>
    </w:p>
    <w:p w14:paraId="56D1D739" w14:textId="61C8F221" w:rsidR="00D17AF6" w:rsidRPr="003D74DF" w:rsidRDefault="004710C0" w:rsidP="00D17AF6">
      <w:pPr>
        <w:pStyle w:val="MDPI31text"/>
        <w:rPr>
          <w:color w:val="auto"/>
          <w:szCs w:val="20"/>
        </w:rPr>
      </w:pPr>
      <w:r w:rsidRPr="003D74DF">
        <w:rPr>
          <w:color w:val="auto"/>
          <w:szCs w:val="20"/>
        </w:rPr>
        <w:t xml:space="preserve">Climatic variables were obtained from NASA’s Prediction Of Worldwide Energy Resources </w:t>
      </w:r>
      <w:r w:rsidRPr="003D74DF">
        <w:rPr>
          <w:color w:val="auto"/>
          <w:szCs w:val="20"/>
        </w:rPr>
        <w:fldChar w:fldCharType="begin"/>
      </w:r>
      <w:r w:rsidRPr="003D74DF">
        <w:rPr>
          <w:color w:val="auto"/>
          <w:szCs w:val="20"/>
        </w:rPr>
        <w:instrText xml:space="preserve"> ADDIN ZOTERO_ITEM CSL_CITATION {"citationID":"4e0KPULr","properties":{"formattedCitation":"[27]","plainCitation":"[27]","noteIndex":0},"citationItems":[{"id":110,"uris":["http://zotero.org/users/14068823/items/BMUJEMTX"],"itemData":{"id":110,"type":"webpage","abstract":"The NASA POWER project’s Data Access Viewer (DAV) is an interactive web-mapping application providing access to NASA solar and meteorological data.","language":"en-US","license":"The data was obtained from the POWER Project's Hourly 2.5.4 version on 2025/07/22.","title":"NASA POWER | Data Access Viewer (DAV)","URL":"https://power.larc.nasa.gov/data-access-viewer/","author":[{"family":"POWER","given":"Data Access Viewer"}],"accessed":{"date-parts":[["2025",7,22]]},"issued":{"date-parts":[["2025"]]}}}],"schema":"https://github.com/citation-style-language/schema/raw/master/csl-citation.json"} </w:instrText>
      </w:r>
      <w:r w:rsidRPr="003D74DF">
        <w:rPr>
          <w:color w:val="auto"/>
          <w:szCs w:val="20"/>
        </w:rPr>
        <w:fldChar w:fldCharType="separate"/>
      </w:r>
      <w:r w:rsidRPr="003D74DF">
        <w:rPr>
          <w:color w:val="auto"/>
          <w:szCs w:val="20"/>
        </w:rPr>
        <w:t>[27]</w:t>
      </w:r>
      <w:r w:rsidRPr="003D74DF">
        <w:rPr>
          <w:color w:val="auto"/>
          <w:szCs w:val="20"/>
        </w:rPr>
        <w:fldChar w:fldCharType="end"/>
      </w:r>
      <w:r w:rsidRPr="003D74DF">
        <w:rPr>
          <w:color w:val="auto"/>
          <w:szCs w:val="20"/>
        </w:rPr>
        <w:t xml:space="preserve"> database, accessed on 22 July 2025. The geographic centroid of each evaluated plot was used as a reference point for data extraction, considering the period 2015</w:t>
      </w:r>
      <w:r w:rsidR="00D17AF6" w:rsidRPr="003D74DF">
        <w:rPr>
          <w:color w:val="auto"/>
          <w:szCs w:val="20"/>
        </w:rPr>
        <w:t>–</w:t>
      </w:r>
      <w:r w:rsidRPr="003D74DF">
        <w:rPr>
          <w:color w:val="auto"/>
          <w:szCs w:val="20"/>
        </w:rPr>
        <w:t>2024 for analysis. Physiographic variables were derived from Geographic Information Systems (GIS): slope and elevation were extracted from a Digital Elevation Model (DEM) with a spatial resolution of 12.5 m, while distance to water bodies was estimated using Euclidean distance from Peru’s official hydrographic network</w:t>
      </w:r>
      <w:ins w:id="90" w:author="INIA" w:date="2025-11-06T12:12:00Z" w16du:dateUtc="2025-11-06T17:12:00Z">
        <w:r w:rsidR="007C2FF6">
          <w:rPr>
            <w:color w:val="auto"/>
            <w:szCs w:val="20"/>
          </w:rPr>
          <w:t xml:space="preserve"> (Table 1)</w:t>
        </w:r>
      </w:ins>
      <w:r w:rsidRPr="003D74DF">
        <w:rPr>
          <w:color w:val="auto"/>
          <w:szCs w:val="20"/>
        </w:rPr>
        <w:t>.</w:t>
      </w:r>
    </w:p>
    <w:p w14:paraId="1F7B135C" w14:textId="3B4EBDBD" w:rsidR="004710C0" w:rsidRPr="003D74DF" w:rsidRDefault="004710C0" w:rsidP="006C19EA">
      <w:pPr>
        <w:pStyle w:val="MDPI41tablecaption"/>
        <w:jc w:val="both"/>
        <w:rPr>
          <w:rFonts w:cs="Times New Roman"/>
          <w:snapToGrid w:val="0"/>
          <w:color w:val="auto"/>
          <w:szCs w:val="18"/>
        </w:rPr>
      </w:pPr>
      <w:commentRangeStart w:id="91"/>
      <w:commentRangeStart w:id="92"/>
      <w:r w:rsidRPr="003D74DF">
        <w:rPr>
          <w:rFonts w:cs="Times New Roman"/>
          <w:b/>
          <w:snapToGrid w:val="0"/>
          <w:color w:val="auto"/>
          <w:szCs w:val="18"/>
          <w:highlight w:val="yellow"/>
        </w:rPr>
        <w:t>Table 1</w:t>
      </w:r>
      <w:commentRangeEnd w:id="91"/>
      <w:r w:rsidR="00C35E44" w:rsidRPr="003D74DF">
        <w:rPr>
          <w:rStyle w:val="Refdecomentario"/>
          <w:rFonts w:eastAsia="SimSun" w:cs="Times New Roman"/>
          <w:lang w:eastAsia="zh-CN" w:bidi="ar-SA"/>
          <w14:ligatures w14:val="none"/>
        </w:rPr>
        <w:commentReference w:id="91"/>
      </w:r>
      <w:commentRangeEnd w:id="92"/>
      <w:r w:rsidR="005B245C">
        <w:rPr>
          <w:rStyle w:val="Refdecomentario"/>
          <w:rFonts w:eastAsia="SimSun" w:cs="Times New Roman"/>
          <w:lang w:eastAsia="zh-CN" w:bidi="ar-SA"/>
          <w14:ligatures w14:val="none"/>
        </w:rPr>
        <w:commentReference w:id="92"/>
      </w:r>
      <w:r w:rsidRPr="003D74DF">
        <w:rPr>
          <w:rFonts w:cs="Times New Roman"/>
          <w:b/>
          <w:snapToGrid w:val="0"/>
          <w:color w:val="auto"/>
          <w:szCs w:val="18"/>
        </w:rPr>
        <w:t xml:space="preserve">. </w:t>
      </w:r>
      <w:r w:rsidRPr="003D74DF">
        <w:rPr>
          <w:rFonts w:cs="Times New Roman"/>
          <w:snapToGrid w:val="0"/>
          <w:color w:val="auto"/>
          <w:szCs w:val="18"/>
        </w:rPr>
        <w:t>Description of the edaphoclimatic characteristics of the study localities distributed across the departments of Piura and Tumbes. CaCO</w:t>
      </w:r>
      <w:r w:rsidR="006C19EA" w:rsidRPr="003D74DF">
        <w:rPr>
          <w:rFonts w:cs="Times New Roman"/>
          <w:snapToGrid w:val="0"/>
          <w:color w:val="auto"/>
          <w:szCs w:val="18"/>
          <w:vertAlign w:val="subscript"/>
        </w:rPr>
        <w:t>3</w:t>
      </w:r>
      <w:r w:rsidRPr="003D74DF">
        <w:rPr>
          <w:rFonts w:cs="Times New Roman"/>
          <w:snapToGrid w:val="0"/>
          <w:color w:val="auto"/>
          <w:szCs w:val="18"/>
        </w:rPr>
        <w:t>: calcium carbonates; EC: electrical conductivity; P: phosphorus; OM: organic matter; N: nitrogen; K: potassium; pH: hydrogen potential; CS: incoming solar radiation; pp: precipitation; RH: relative humidity; Tmean: mean temperature; WS: wind speed; Tmax: maximum temperature; Tmin: minimum temperature; SLI: elevation above sea level; Slope: slope; DW: Euclidean distance to water bodies.</w:t>
      </w:r>
    </w:p>
    <w:tbl>
      <w:tblPr>
        <w:tblW w:w="7857" w:type="dxa"/>
        <w:tblInd w:w="2608" w:type="dxa"/>
        <w:tblBorders>
          <w:top w:val="single" w:sz="8" w:space="0" w:color="auto"/>
          <w:bottom w:val="single" w:sz="8" w:space="0" w:color="auto"/>
        </w:tblBorders>
        <w:tblLayout w:type="fixed"/>
        <w:tblCellMar>
          <w:left w:w="0" w:type="dxa"/>
          <w:right w:w="0" w:type="dxa"/>
        </w:tblCellMar>
        <w:tblLook w:val="0020" w:firstRow="1" w:lastRow="0" w:firstColumn="0" w:lastColumn="0" w:noHBand="0" w:noVBand="0"/>
      </w:tblPr>
      <w:tblGrid>
        <w:gridCol w:w="1296"/>
        <w:gridCol w:w="1296"/>
        <w:gridCol w:w="1296"/>
        <w:gridCol w:w="1296"/>
        <w:gridCol w:w="1296"/>
        <w:gridCol w:w="1377"/>
      </w:tblGrid>
      <w:tr w:rsidR="006C19EA" w:rsidRPr="003D74DF" w14:paraId="2C8CA540" w14:textId="77777777" w:rsidTr="00746C47">
        <w:trPr>
          <w:cantSplit/>
        </w:trPr>
        <w:tc>
          <w:tcPr>
            <w:tcW w:w="1726" w:type="dxa"/>
            <w:tcBorders>
              <w:top w:val="single" w:sz="8" w:space="0" w:color="auto"/>
              <w:bottom w:val="single" w:sz="4" w:space="0" w:color="auto"/>
            </w:tcBorders>
            <w:vAlign w:val="center"/>
          </w:tcPr>
          <w:p w14:paraId="4FA280BF" w14:textId="77777777" w:rsidR="004710C0" w:rsidRPr="003D74DF" w:rsidRDefault="004710C0" w:rsidP="00D17AF6">
            <w:pPr>
              <w:adjustRightInd w:val="0"/>
              <w:snapToGrid w:val="0"/>
              <w:spacing w:line="240" w:lineRule="auto"/>
              <w:jc w:val="center"/>
              <w:rPr>
                <w:b/>
                <w:color w:val="auto"/>
                <w:sz w:val="18"/>
                <w:szCs w:val="18"/>
              </w:rPr>
            </w:pPr>
          </w:p>
        </w:tc>
        <w:tc>
          <w:tcPr>
            <w:tcW w:w="1726" w:type="dxa"/>
            <w:tcBorders>
              <w:top w:val="single" w:sz="8" w:space="0" w:color="auto"/>
              <w:bottom w:val="single" w:sz="4" w:space="0" w:color="auto"/>
            </w:tcBorders>
            <w:vAlign w:val="center"/>
          </w:tcPr>
          <w:p w14:paraId="2831EE70" w14:textId="77777777" w:rsidR="004710C0" w:rsidRPr="003D74DF" w:rsidRDefault="004710C0" w:rsidP="00D17AF6">
            <w:pPr>
              <w:adjustRightInd w:val="0"/>
              <w:snapToGrid w:val="0"/>
              <w:spacing w:line="240" w:lineRule="auto"/>
              <w:jc w:val="center"/>
              <w:rPr>
                <w:b/>
                <w:color w:val="auto"/>
                <w:sz w:val="18"/>
                <w:szCs w:val="18"/>
              </w:rPr>
            </w:pPr>
            <w:r w:rsidRPr="003D74DF">
              <w:rPr>
                <w:b/>
                <w:bCs/>
                <w:color w:val="auto"/>
                <w:sz w:val="18"/>
                <w:szCs w:val="18"/>
              </w:rPr>
              <w:t>Variable</w:t>
            </w:r>
          </w:p>
        </w:tc>
        <w:tc>
          <w:tcPr>
            <w:tcW w:w="1726" w:type="dxa"/>
            <w:tcBorders>
              <w:top w:val="single" w:sz="8" w:space="0" w:color="auto"/>
              <w:bottom w:val="single" w:sz="4" w:space="0" w:color="auto"/>
            </w:tcBorders>
            <w:vAlign w:val="center"/>
          </w:tcPr>
          <w:p w14:paraId="1E950A5E" w14:textId="77777777" w:rsidR="004710C0" w:rsidRPr="003D74DF" w:rsidRDefault="004710C0" w:rsidP="00D17AF6">
            <w:pPr>
              <w:adjustRightInd w:val="0"/>
              <w:snapToGrid w:val="0"/>
              <w:spacing w:line="240" w:lineRule="auto"/>
              <w:jc w:val="center"/>
              <w:rPr>
                <w:b/>
                <w:color w:val="auto"/>
                <w:sz w:val="18"/>
                <w:szCs w:val="18"/>
              </w:rPr>
            </w:pPr>
            <w:r w:rsidRPr="003D74DF">
              <w:rPr>
                <w:b/>
                <w:bCs/>
                <w:color w:val="auto"/>
                <w:sz w:val="18"/>
                <w:szCs w:val="18"/>
              </w:rPr>
              <w:t>Minimum</w:t>
            </w:r>
          </w:p>
        </w:tc>
        <w:tc>
          <w:tcPr>
            <w:tcW w:w="1726" w:type="dxa"/>
            <w:tcBorders>
              <w:top w:val="single" w:sz="8" w:space="0" w:color="auto"/>
              <w:bottom w:val="single" w:sz="4" w:space="0" w:color="auto"/>
            </w:tcBorders>
            <w:vAlign w:val="center"/>
          </w:tcPr>
          <w:p w14:paraId="56BB7D28" w14:textId="77777777" w:rsidR="004710C0" w:rsidRPr="003D74DF" w:rsidRDefault="004710C0" w:rsidP="00D17AF6">
            <w:pPr>
              <w:adjustRightInd w:val="0"/>
              <w:snapToGrid w:val="0"/>
              <w:spacing w:line="240" w:lineRule="auto"/>
              <w:jc w:val="center"/>
              <w:rPr>
                <w:b/>
                <w:color w:val="auto"/>
                <w:sz w:val="18"/>
                <w:szCs w:val="18"/>
              </w:rPr>
            </w:pPr>
            <w:r w:rsidRPr="003D74DF">
              <w:rPr>
                <w:b/>
                <w:bCs/>
                <w:color w:val="auto"/>
                <w:sz w:val="18"/>
                <w:szCs w:val="18"/>
              </w:rPr>
              <w:t>Maximum</w:t>
            </w:r>
          </w:p>
        </w:tc>
        <w:tc>
          <w:tcPr>
            <w:tcW w:w="1726" w:type="dxa"/>
            <w:tcBorders>
              <w:top w:val="single" w:sz="8" w:space="0" w:color="auto"/>
              <w:bottom w:val="single" w:sz="4" w:space="0" w:color="auto"/>
            </w:tcBorders>
            <w:vAlign w:val="center"/>
          </w:tcPr>
          <w:p w14:paraId="71BD4C88" w14:textId="77777777" w:rsidR="004710C0" w:rsidRPr="003D74DF" w:rsidRDefault="004710C0" w:rsidP="00D17AF6">
            <w:pPr>
              <w:adjustRightInd w:val="0"/>
              <w:snapToGrid w:val="0"/>
              <w:spacing w:line="240" w:lineRule="auto"/>
              <w:jc w:val="center"/>
              <w:rPr>
                <w:b/>
                <w:color w:val="auto"/>
                <w:sz w:val="18"/>
                <w:szCs w:val="18"/>
              </w:rPr>
            </w:pPr>
            <w:r w:rsidRPr="003D74DF">
              <w:rPr>
                <w:b/>
                <w:bCs/>
                <w:color w:val="auto"/>
                <w:sz w:val="18"/>
                <w:szCs w:val="18"/>
              </w:rPr>
              <w:t>Mean</w:t>
            </w:r>
          </w:p>
        </w:tc>
        <w:tc>
          <w:tcPr>
            <w:tcW w:w="1835" w:type="dxa"/>
            <w:tcBorders>
              <w:top w:val="single" w:sz="8" w:space="0" w:color="auto"/>
              <w:bottom w:val="single" w:sz="4" w:space="0" w:color="auto"/>
            </w:tcBorders>
            <w:vAlign w:val="center"/>
          </w:tcPr>
          <w:p w14:paraId="062DF7EB" w14:textId="77777777" w:rsidR="004710C0" w:rsidRPr="003D74DF" w:rsidRDefault="004710C0" w:rsidP="00D17AF6">
            <w:pPr>
              <w:adjustRightInd w:val="0"/>
              <w:snapToGrid w:val="0"/>
              <w:spacing w:line="240" w:lineRule="auto"/>
              <w:jc w:val="center"/>
              <w:rPr>
                <w:b/>
                <w:color w:val="auto"/>
                <w:sz w:val="18"/>
                <w:szCs w:val="18"/>
              </w:rPr>
            </w:pPr>
            <w:r w:rsidRPr="003D74DF">
              <w:rPr>
                <w:b/>
                <w:bCs/>
                <w:color w:val="auto"/>
                <w:sz w:val="18"/>
                <w:szCs w:val="18"/>
              </w:rPr>
              <w:t>Deviation</w:t>
            </w:r>
          </w:p>
        </w:tc>
      </w:tr>
      <w:tr w:rsidR="006C19EA" w:rsidRPr="003D74DF" w14:paraId="3DAA57E6" w14:textId="77777777" w:rsidTr="00746C47">
        <w:trPr>
          <w:cantSplit/>
        </w:trPr>
        <w:tc>
          <w:tcPr>
            <w:tcW w:w="1726" w:type="dxa"/>
            <w:tcBorders>
              <w:top w:val="single" w:sz="4" w:space="0" w:color="auto"/>
            </w:tcBorders>
            <w:vAlign w:val="center"/>
          </w:tcPr>
          <w:p w14:paraId="2AAC488A"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Edaphic</w:t>
            </w:r>
          </w:p>
        </w:tc>
        <w:tc>
          <w:tcPr>
            <w:tcW w:w="1726" w:type="dxa"/>
            <w:tcBorders>
              <w:top w:val="single" w:sz="4" w:space="0" w:color="auto"/>
            </w:tcBorders>
            <w:vAlign w:val="center"/>
          </w:tcPr>
          <w:p w14:paraId="2E67AA21"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CaCO</w:t>
            </w:r>
            <w:r w:rsidRPr="003D74DF">
              <w:rPr>
                <w:color w:val="auto"/>
                <w:sz w:val="18"/>
                <w:szCs w:val="18"/>
                <w:vertAlign w:val="subscript"/>
              </w:rPr>
              <w:t>3</w:t>
            </w:r>
            <w:r w:rsidRPr="003D74DF">
              <w:rPr>
                <w:color w:val="auto"/>
                <w:sz w:val="18"/>
                <w:szCs w:val="18"/>
              </w:rPr>
              <w:t xml:space="preserve"> (%)</w:t>
            </w:r>
          </w:p>
        </w:tc>
        <w:tc>
          <w:tcPr>
            <w:tcW w:w="1726" w:type="dxa"/>
            <w:tcBorders>
              <w:top w:val="single" w:sz="4" w:space="0" w:color="auto"/>
            </w:tcBorders>
            <w:vAlign w:val="center"/>
          </w:tcPr>
          <w:p w14:paraId="59F67F3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0.09</w:t>
            </w:r>
          </w:p>
        </w:tc>
        <w:tc>
          <w:tcPr>
            <w:tcW w:w="1726" w:type="dxa"/>
            <w:tcBorders>
              <w:top w:val="single" w:sz="4" w:space="0" w:color="auto"/>
            </w:tcBorders>
            <w:vAlign w:val="center"/>
          </w:tcPr>
          <w:p w14:paraId="607B48E8"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2.1</w:t>
            </w:r>
          </w:p>
        </w:tc>
        <w:tc>
          <w:tcPr>
            <w:tcW w:w="1726" w:type="dxa"/>
            <w:tcBorders>
              <w:top w:val="single" w:sz="4" w:space="0" w:color="auto"/>
            </w:tcBorders>
            <w:vAlign w:val="center"/>
          </w:tcPr>
          <w:p w14:paraId="74A8C3A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1.03</w:t>
            </w:r>
          </w:p>
        </w:tc>
        <w:tc>
          <w:tcPr>
            <w:tcW w:w="1835" w:type="dxa"/>
            <w:tcBorders>
              <w:top w:val="single" w:sz="4" w:space="0" w:color="auto"/>
            </w:tcBorders>
            <w:vAlign w:val="center"/>
          </w:tcPr>
          <w:p w14:paraId="0966893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0.7</w:t>
            </w:r>
          </w:p>
        </w:tc>
      </w:tr>
      <w:tr w:rsidR="006C19EA" w:rsidRPr="003D74DF" w14:paraId="0778CB0D" w14:textId="77777777" w:rsidTr="00746C47">
        <w:trPr>
          <w:cantSplit/>
        </w:trPr>
        <w:tc>
          <w:tcPr>
            <w:tcW w:w="1726" w:type="dxa"/>
            <w:vAlign w:val="center"/>
          </w:tcPr>
          <w:p w14:paraId="4AFADB62"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14BF2DB9"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EC (dS/m)</w:t>
            </w:r>
          </w:p>
        </w:tc>
        <w:tc>
          <w:tcPr>
            <w:tcW w:w="1726" w:type="dxa"/>
            <w:vAlign w:val="center"/>
          </w:tcPr>
          <w:p w14:paraId="0549D3F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0.03</w:t>
            </w:r>
          </w:p>
        </w:tc>
        <w:tc>
          <w:tcPr>
            <w:tcW w:w="1726" w:type="dxa"/>
            <w:vAlign w:val="center"/>
          </w:tcPr>
          <w:p w14:paraId="7C56A38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7.69</w:t>
            </w:r>
          </w:p>
        </w:tc>
        <w:tc>
          <w:tcPr>
            <w:tcW w:w="1726" w:type="dxa"/>
            <w:vAlign w:val="center"/>
          </w:tcPr>
          <w:p w14:paraId="22CCF76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0.78</w:t>
            </w:r>
          </w:p>
        </w:tc>
        <w:tc>
          <w:tcPr>
            <w:tcW w:w="1835" w:type="dxa"/>
            <w:vAlign w:val="center"/>
          </w:tcPr>
          <w:p w14:paraId="2C3BA6B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2.08</w:t>
            </w:r>
          </w:p>
        </w:tc>
      </w:tr>
      <w:tr w:rsidR="006C19EA" w:rsidRPr="003D74DF" w14:paraId="73FFB205" w14:textId="77777777" w:rsidTr="00746C47">
        <w:trPr>
          <w:cantSplit/>
        </w:trPr>
        <w:tc>
          <w:tcPr>
            <w:tcW w:w="1726" w:type="dxa"/>
            <w:vAlign w:val="center"/>
          </w:tcPr>
          <w:p w14:paraId="40126726"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1D0BE3D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P (ppm)</w:t>
            </w:r>
          </w:p>
        </w:tc>
        <w:tc>
          <w:tcPr>
            <w:tcW w:w="1726" w:type="dxa"/>
            <w:vAlign w:val="center"/>
          </w:tcPr>
          <w:p w14:paraId="6C306A1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8.42</w:t>
            </w:r>
          </w:p>
        </w:tc>
        <w:tc>
          <w:tcPr>
            <w:tcW w:w="1726" w:type="dxa"/>
            <w:vAlign w:val="center"/>
          </w:tcPr>
          <w:p w14:paraId="186232D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250.1</w:t>
            </w:r>
          </w:p>
        </w:tc>
        <w:tc>
          <w:tcPr>
            <w:tcW w:w="1726" w:type="dxa"/>
            <w:vAlign w:val="center"/>
          </w:tcPr>
          <w:p w14:paraId="0A46521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84.88</w:t>
            </w:r>
          </w:p>
        </w:tc>
        <w:tc>
          <w:tcPr>
            <w:tcW w:w="1835" w:type="dxa"/>
            <w:vAlign w:val="center"/>
          </w:tcPr>
          <w:p w14:paraId="46C7A48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94.85</w:t>
            </w:r>
          </w:p>
        </w:tc>
      </w:tr>
      <w:tr w:rsidR="006C19EA" w:rsidRPr="003D74DF" w14:paraId="2B7F2E91" w14:textId="77777777" w:rsidTr="00746C47">
        <w:trPr>
          <w:cantSplit/>
        </w:trPr>
        <w:tc>
          <w:tcPr>
            <w:tcW w:w="1726" w:type="dxa"/>
            <w:vAlign w:val="center"/>
          </w:tcPr>
          <w:p w14:paraId="335D67FF"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216B76F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OM (%)</w:t>
            </w:r>
          </w:p>
        </w:tc>
        <w:tc>
          <w:tcPr>
            <w:tcW w:w="1726" w:type="dxa"/>
            <w:vAlign w:val="center"/>
          </w:tcPr>
          <w:p w14:paraId="32C050C1"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0.19</w:t>
            </w:r>
          </w:p>
        </w:tc>
        <w:tc>
          <w:tcPr>
            <w:tcW w:w="1726" w:type="dxa"/>
            <w:vAlign w:val="center"/>
          </w:tcPr>
          <w:p w14:paraId="16E6C03A"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6.7</w:t>
            </w:r>
          </w:p>
        </w:tc>
        <w:tc>
          <w:tcPr>
            <w:tcW w:w="1726" w:type="dxa"/>
            <w:vAlign w:val="center"/>
          </w:tcPr>
          <w:p w14:paraId="2D6928D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2.29</w:t>
            </w:r>
          </w:p>
        </w:tc>
        <w:tc>
          <w:tcPr>
            <w:tcW w:w="1835" w:type="dxa"/>
            <w:vAlign w:val="center"/>
          </w:tcPr>
          <w:p w14:paraId="364FB929"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2.31</w:t>
            </w:r>
          </w:p>
        </w:tc>
      </w:tr>
      <w:tr w:rsidR="006C19EA" w:rsidRPr="003D74DF" w14:paraId="6E6EE426" w14:textId="77777777" w:rsidTr="00746C47">
        <w:trPr>
          <w:cantSplit/>
        </w:trPr>
        <w:tc>
          <w:tcPr>
            <w:tcW w:w="1726" w:type="dxa"/>
            <w:vAlign w:val="center"/>
          </w:tcPr>
          <w:p w14:paraId="492A2DE4"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722F6D06"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N (%)</w:t>
            </w:r>
          </w:p>
        </w:tc>
        <w:tc>
          <w:tcPr>
            <w:tcW w:w="1726" w:type="dxa"/>
            <w:vAlign w:val="center"/>
          </w:tcPr>
          <w:p w14:paraId="20768049"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0.03</w:t>
            </w:r>
          </w:p>
        </w:tc>
        <w:tc>
          <w:tcPr>
            <w:tcW w:w="1726" w:type="dxa"/>
            <w:vAlign w:val="center"/>
          </w:tcPr>
          <w:p w14:paraId="7D2422C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0.2</w:t>
            </w:r>
          </w:p>
        </w:tc>
        <w:tc>
          <w:tcPr>
            <w:tcW w:w="1726" w:type="dxa"/>
            <w:vAlign w:val="center"/>
          </w:tcPr>
          <w:p w14:paraId="6E57C160"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0.09</w:t>
            </w:r>
          </w:p>
        </w:tc>
        <w:tc>
          <w:tcPr>
            <w:tcW w:w="1835" w:type="dxa"/>
            <w:vAlign w:val="center"/>
          </w:tcPr>
          <w:p w14:paraId="37A274FD"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0.04</w:t>
            </w:r>
          </w:p>
        </w:tc>
      </w:tr>
      <w:tr w:rsidR="006C19EA" w:rsidRPr="003D74DF" w14:paraId="406989A9" w14:textId="77777777" w:rsidTr="00746C47">
        <w:trPr>
          <w:cantSplit/>
        </w:trPr>
        <w:tc>
          <w:tcPr>
            <w:tcW w:w="1726" w:type="dxa"/>
            <w:vAlign w:val="center"/>
          </w:tcPr>
          <w:p w14:paraId="2F3388A1"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670D680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K (ppm)</w:t>
            </w:r>
          </w:p>
        </w:tc>
        <w:tc>
          <w:tcPr>
            <w:tcW w:w="1726" w:type="dxa"/>
            <w:vAlign w:val="center"/>
          </w:tcPr>
          <w:p w14:paraId="085C785D"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11.1</w:t>
            </w:r>
          </w:p>
        </w:tc>
        <w:tc>
          <w:tcPr>
            <w:tcW w:w="1726" w:type="dxa"/>
            <w:vAlign w:val="center"/>
          </w:tcPr>
          <w:p w14:paraId="5E82348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1321.13</w:t>
            </w:r>
          </w:p>
        </w:tc>
        <w:tc>
          <w:tcPr>
            <w:tcW w:w="1726" w:type="dxa"/>
            <w:vAlign w:val="center"/>
          </w:tcPr>
          <w:p w14:paraId="442596A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415</w:t>
            </w:r>
          </w:p>
        </w:tc>
        <w:tc>
          <w:tcPr>
            <w:tcW w:w="1835" w:type="dxa"/>
            <w:vAlign w:val="center"/>
          </w:tcPr>
          <w:p w14:paraId="71115151"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396.57</w:t>
            </w:r>
          </w:p>
        </w:tc>
      </w:tr>
      <w:tr w:rsidR="006C19EA" w:rsidRPr="003D74DF" w14:paraId="0132683A" w14:textId="77777777" w:rsidTr="00746C47">
        <w:trPr>
          <w:cantSplit/>
        </w:trPr>
        <w:tc>
          <w:tcPr>
            <w:tcW w:w="1726" w:type="dxa"/>
            <w:vAlign w:val="center"/>
          </w:tcPr>
          <w:p w14:paraId="2BD2EE57"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560E4031"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pH</w:t>
            </w:r>
          </w:p>
        </w:tc>
        <w:tc>
          <w:tcPr>
            <w:tcW w:w="1726" w:type="dxa"/>
            <w:vAlign w:val="center"/>
          </w:tcPr>
          <w:p w14:paraId="7BC187AA"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5.59</w:t>
            </w:r>
          </w:p>
        </w:tc>
        <w:tc>
          <w:tcPr>
            <w:tcW w:w="1726" w:type="dxa"/>
            <w:vAlign w:val="center"/>
          </w:tcPr>
          <w:p w14:paraId="4A7E8C3A"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8.68</w:t>
            </w:r>
          </w:p>
        </w:tc>
        <w:tc>
          <w:tcPr>
            <w:tcW w:w="1726" w:type="dxa"/>
            <w:vAlign w:val="center"/>
          </w:tcPr>
          <w:p w14:paraId="73D6767E"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7.37</w:t>
            </w:r>
          </w:p>
        </w:tc>
        <w:tc>
          <w:tcPr>
            <w:tcW w:w="1835" w:type="dxa"/>
            <w:vAlign w:val="center"/>
          </w:tcPr>
          <w:p w14:paraId="058CAF6C"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1.01</w:t>
            </w:r>
          </w:p>
        </w:tc>
      </w:tr>
      <w:tr w:rsidR="006C19EA" w:rsidRPr="003D74DF" w14:paraId="11705800" w14:textId="77777777" w:rsidTr="00746C47">
        <w:trPr>
          <w:cantSplit/>
        </w:trPr>
        <w:tc>
          <w:tcPr>
            <w:tcW w:w="1726" w:type="dxa"/>
            <w:vAlign w:val="center"/>
          </w:tcPr>
          <w:p w14:paraId="05D5301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Climatic</w:t>
            </w:r>
          </w:p>
        </w:tc>
        <w:tc>
          <w:tcPr>
            <w:tcW w:w="1726" w:type="dxa"/>
            <w:vAlign w:val="center"/>
          </w:tcPr>
          <w:p w14:paraId="5EA1E274" w14:textId="7FD0CDEA"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CS (MJ/m</w:t>
            </w:r>
            <w:r w:rsidR="006C19EA" w:rsidRPr="003D74DF">
              <w:rPr>
                <w:color w:val="auto"/>
                <w:sz w:val="18"/>
                <w:szCs w:val="18"/>
                <w:vertAlign w:val="superscript"/>
              </w:rPr>
              <w:t>2</w:t>
            </w:r>
            <w:r w:rsidRPr="003D74DF">
              <w:rPr>
                <w:color w:val="auto"/>
                <w:sz w:val="18"/>
                <w:szCs w:val="18"/>
              </w:rPr>
              <w:t>/day)</w:t>
            </w:r>
          </w:p>
        </w:tc>
        <w:tc>
          <w:tcPr>
            <w:tcW w:w="1726" w:type="dxa"/>
            <w:vAlign w:val="center"/>
          </w:tcPr>
          <w:p w14:paraId="03795F28"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11.2</w:t>
            </w:r>
          </w:p>
        </w:tc>
        <w:tc>
          <w:tcPr>
            <w:tcW w:w="1726" w:type="dxa"/>
            <w:vAlign w:val="center"/>
          </w:tcPr>
          <w:p w14:paraId="6244420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11.4</w:t>
            </w:r>
          </w:p>
        </w:tc>
        <w:tc>
          <w:tcPr>
            <w:tcW w:w="1726" w:type="dxa"/>
            <w:vAlign w:val="center"/>
          </w:tcPr>
          <w:p w14:paraId="6FA688E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11.32</w:t>
            </w:r>
          </w:p>
        </w:tc>
        <w:tc>
          <w:tcPr>
            <w:tcW w:w="1835" w:type="dxa"/>
            <w:vAlign w:val="center"/>
          </w:tcPr>
          <w:p w14:paraId="62DE9E6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0.09</w:t>
            </w:r>
          </w:p>
        </w:tc>
      </w:tr>
      <w:tr w:rsidR="006C19EA" w:rsidRPr="003D74DF" w14:paraId="2E5A848A" w14:textId="77777777" w:rsidTr="00746C47">
        <w:trPr>
          <w:cantSplit/>
        </w:trPr>
        <w:tc>
          <w:tcPr>
            <w:tcW w:w="1726" w:type="dxa"/>
            <w:vAlign w:val="center"/>
          </w:tcPr>
          <w:p w14:paraId="1DECA569"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1A926378"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pp (mm/year)</w:t>
            </w:r>
          </w:p>
        </w:tc>
        <w:tc>
          <w:tcPr>
            <w:tcW w:w="1726" w:type="dxa"/>
            <w:vAlign w:val="center"/>
          </w:tcPr>
          <w:p w14:paraId="7CFEC08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190.8</w:t>
            </w:r>
          </w:p>
        </w:tc>
        <w:tc>
          <w:tcPr>
            <w:tcW w:w="1726" w:type="dxa"/>
            <w:vAlign w:val="center"/>
          </w:tcPr>
          <w:p w14:paraId="542C848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495.6</w:t>
            </w:r>
          </w:p>
        </w:tc>
        <w:tc>
          <w:tcPr>
            <w:tcW w:w="1726" w:type="dxa"/>
            <w:vAlign w:val="center"/>
          </w:tcPr>
          <w:p w14:paraId="4AE63E7C"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264.31</w:t>
            </w:r>
          </w:p>
        </w:tc>
        <w:tc>
          <w:tcPr>
            <w:tcW w:w="1835" w:type="dxa"/>
            <w:vAlign w:val="center"/>
          </w:tcPr>
          <w:p w14:paraId="7DF8016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86.83</w:t>
            </w:r>
          </w:p>
        </w:tc>
      </w:tr>
      <w:tr w:rsidR="006C19EA" w:rsidRPr="003D74DF" w14:paraId="5D34F794" w14:textId="77777777" w:rsidTr="00746C47">
        <w:trPr>
          <w:cantSplit/>
        </w:trPr>
        <w:tc>
          <w:tcPr>
            <w:tcW w:w="1726" w:type="dxa"/>
            <w:vAlign w:val="center"/>
          </w:tcPr>
          <w:p w14:paraId="619B7DEB"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253A8DC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RH (%)</w:t>
            </w:r>
          </w:p>
        </w:tc>
        <w:tc>
          <w:tcPr>
            <w:tcW w:w="1726" w:type="dxa"/>
            <w:vAlign w:val="center"/>
          </w:tcPr>
          <w:p w14:paraId="525D7989"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60.4</w:t>
            </w:r>
          </w:p>
        </w:tc>
        <w:tc>
          <w:tcPr>
            <w:tcW w:w="1726" w:type="dxa"/>
            <w:vAlign w:val="center"/>
          </w:tcPr>
          <w:p w14:paraId="670C54BC"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73.1</w:t>
            </w:r>
          </w:p>
        </w:tc>
        <w:tc>
          <w:tcPr>
            <w:tcW w:w="1726" w:type="dxa"/>
            <w:vAlign w:val="center"/>
          </w:tcPr>
          <w:p w14:paraId="5F1B9393"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62.59</w:t>
            </w:r>
          </w:p>
        </w:tc>
        <w:tc>
          <w:tcPr>
            <w:tcW w:w="1835" w:type="dxa"/>
            <w:vAlign w:val="center"/>
          </w:tcPr>
          <w:p w14:paraId="3FF96218"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3.33</w:t>
            </w:r>
          </w:p>
        </w:tc>
      </w:tr>
      <w:tr w:rsidR="006C19EA" w:rsidRPr="003D74DF" w14:paraId="738533AA" w14:textId="77777777" w:rsidTr="00746C47">
        <w:trPr>
          <w:cantSplit/>
        </w:trPr>
        <w:tc>
          <w:tcPr>
            <w:tcW w:w="1726" w:type="dxa"/>
            <w:vAlign w:val="center"/>
          </w:tcPr>
          <w:p w14:paraId="540ABFD5"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3B6E2AC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Tmean (°C)</w:t>
            </w:r>
          </w:p>
        </w:tc>
        <w:tc>
          <w:tcPr>
            <w:tcW w:w="1726" w:type="dxa"/>
            <w:vAlign w:val="center"/>
          </w:tcPr>
          <w:p w14:paraId="0C6B799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22.9</w:t>
            </w:r>
          </w:p>
        </w:tc>
        <w:tc>
          <w:tcPr>
            <w:tcW w:w="1726" w:type="dxa"/>
            <w:vAlign w:val="center"/>
          </w:tcPr>
          <w:p w14:paraId="12258921"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26.3</w:t>
            </w:r>
          </w:p>
        </w:tc>
        <w:tc>
          <w:tcPr>
            <w:tcW w:w="1726" w:type="dxa"/>
            <w:vAlign w:val="center"/>
          </w:tcPr>
          <w:p w14:paraId="450A6B9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25.25</w:t>
            </w:r>
          </w:p>
        </w:tc>
        <w:tc>
          <w:tcPr>
            <w:tcW w:w="1835" w:type="dxa"/>
            <w:vAlign w:val="center"/>
          </w:tcPr>
          <w:p w14:paraId="3BCE46F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0.97</w:t>
            </w:r>
          </w:p>
        </w:tc>
      </w:tr>
      <w:tr w:rsidR="006C19EA" w:rsidRPr="003D74DF" w14:paraId="610F36E4" w14:textId="77777777" w:rsidTr="00746C47">
        <w:trPr>
          <w:cantSplit/>
        </w:trPr>
        <w:tc>
          <w:tcPr>
            <w:tcW w:w="1726" w:type="dxa"/>
            <w:vAlign w:val="center"/>
          </w:tcPr>
          <w:p w14:paraId="581BFAF7"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4477B976"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WS (m/s)</w:t>
            </w:r>
          </w:p>
        </w:tc>
        <w:tc>
          <w:tcPr>
            <w:tcW w:w="1726" w:type="dxa"/>
            <w:vAlign w:val="center"/>
          </w:tcPr>
          <w:p w14:paraId="4012B4A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2.1</w:t>
            </w:r>
          </w:p>
        </w:tc>
        <w:tc>
          <w:tcPr>
            <w:tcW w:w="1726" w:type="dxa"/>
            <w:vAlign w:val="center"/>
          </w:tcPr>
          <w:p w14:paraId="28A8CA13"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4</w:t>
            </w:r>
          </w:p>
        </w:tc>
        <w:tc>
          <w:tcPr>
            <w:tcW w:w="1726" w:type="dxa"/>
            <w:vAlign w:val="center"/>
          </w:tcPr>
          <w:p w14:paraId="6E5D143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3.18</w:t>
            </w:r>
          </w:p>
        </w:tc>
        <w:tc>
          <w:tcPr>
            <w:tcW w:w="1835" w:type="dxa"/>
            <w:vAlign w:val="center"/>
          </w:tcPr>
          <w:p w14:paraId="03DD6F9B"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0.66</w:t>
            </w:r>
          </w:p>
        </w:tc>
      </w:tr>
      <w:tr w:rsidR="006C19EA" w:rsidRPr="003D74DF" w14:paraId="669F1AC9" w14:textId="77777777" w:rsidTr="00746C47">
        <w:trPr>
          <w:cantSplit/>
        </w:trPr>
        <w:tc>
          <w:tcPr>
            <w:tcW w:w="1726" w:type="dxa"/>
            <w:vAlign w:val="center"/>
          </w:tcPr>
          <w:p w14:paraId="1FB9C1C4"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344B3620"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Tmax (°C)</w:t>
            </w:r>
          </w:p>
        </w:tc>
        <w:tc>
          <w:tcPr>
            <w:tcW w:w="1726" w:type="dxa"/>
            <w:vAlign w:val="center"/>
          </w:tcPr>
          <w:p w14:paraId="44682CC3"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31.4</w:t>
            </w:r>
          </w:p>
        </w:tc>
        <w:tc>
          <w:tcPr>
            <w:tcW w:w="1726" w:type="dxa"/>
            <w:vAlign w:val="center"/>
          </w:tcPr>
          <w:p w14:paraId="6B8A0516"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39.3</w:t>
            </w:r>
          </w:p>
        </w:tc>
        <w:tc>
          <w:tcPr>
            <w:tcW w:w="1726" w:type="dxa"/>
            <w:vAlign w:val="center"/>
          </w:tcPr>
          <w:p w14:paraId="28F20B70"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37.85</w:t>
            </w:r>
          </w:p>
        </w:tc>
        <w:tc>
          <w:tcPr>
            <w:tcW w:w="1835" w:type="dxa"/>
            <w:vAlign w:val="center"/>
          </w:tcPr>
          <w:p w14:paraId="68AD97A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2.15</w:t>
            </w:r>
          </w:p>
        </w:tc>
      </w:tr>
      <w:tr w:rsidR="006C19EA" w:rsidRPr="003D74DF" w14:paraId="2D2BB40A" w14:textId="77777777" w:rsidTr="00746C47">
        <w:trPr>
          <w:cantSplit/>
        </w:trPr>
        <w:tc>
          <w:tcPr>
            <w:tcW w:w="1726" w:type="dxa"/>
            <w:vAlign w:val="center"/>
          </w:tcPr>
          <w:p w14:paraId="00D3714E"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4AAE8079"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Tmin (°C)</w:t>
            </w:r>
          </w:p>
        </w:tc>
        <w:tc>
          <w:tcPr>
            <w:tcW w:w="1726" w:type="dxa"/>
            <w:vAlign w:val="center"/>
          </w:tcPr>
          <w:p w14:paraId="2383723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14</w:t>
            </w:r>
          </w:p>
        </w:tc>
        <w:tc>
          <w:tcPr>
            <w:tcW w:w="1726" w:type="dxa"/>
            <w:vAlign w:val="center"/>
          </w:tcPr>
          <w:p w14:paraId="04C12ECE"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20.4</w:t>
            </w:r>
          </w:p>
        </w:tc>
        <w:tc>
          <w:tcPr>
            <w:tcW w:w="1726" w:type="dxa"/>
            <w:vAlign w:val="center"/>
          </w:tcPr>
          <w:p w14:paraId="022D364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16.45</w:t>
            </w:r>
          </w:p>
        </w:tc>
        <w:tc>
          <w:tcPr>
            <w:tcW w:w="1835" w:type="dxa"/>
            <w:vAlign w:val="center"/>
          </w:tcPr>
          <w:p w14:paraId="1B8735E8"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1.49</w:t>
            </w:r>
          </w:p>
        </w:tc>
      </w:tr>
      <w:tr w:rsidR="006C19EA" w:rsidRPr="003D74DF" w14:paraId="5AD32BBE" w14:textId="77777777" w:rsidTr="00746C47">
        <w:trPr>
          <w:cantSplit/>
        </w:trPr>
        <w:tc>
          <w:tcPr>
            <w:tcW w:w="1726" w:type="dxa"/>
            <w:vAlign w:val="center"/>
          </w:tcPr>
          <w:p w14:paraId="00A6BB4E"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Physiographic</w:t>
            </w:r>
          </w:p>
        </w:tc>
        <w:tc>
          <w:tcPr>
            <w:tcW w:w="1726" w:type="dxa"/>
            <w:vAlign w:val="center"/>
          </w:tcPr>
          <w:p w14:paraId="176C4062"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SLI (m)</w:t>
            </w:r>
          </w:p>
        </w:tc>
        <w:tc>
          <w:tcPr>
            <w:tcW w:w="1726" w:type="dxa"/>
            <w:vAlign w:val="center"/>
          </w:tcPr>
          <w:p w14:paraId="2EEEA70D"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5</w:t>
            </w:r>
          </w:p>
        </w:tc>
        <w:tc>
          <w:tcPr>
            <w:tcW w:w="1726" w:type="dxa"/>
            <w:vAlign w:val="center"/>
          </w:tcPr>
          <w:p w14:paraId="148B6C96"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180</w:t>
            </w:r>
          </w:p>
        </w:tc>
        <w:tc>
          <w:tcPr>
            <w:tcW w:w="1726" w:type="dxa"/>
            <w:vAlign w:val="center"/>
          </w:tcPr>
          <w:p w14:paraId="43D183EE"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71.08</w:t>
            </w:r>
          </w:p>
        </w:tc>
        <w:tc>
          <w:tcPr>
            <w:tcW w:w="1835" w:type="dxa"/>
            <w:vAlign w:val="center"/>
          </w:tcPr>
          <w:p w14:paraId="57BF23F4"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50.16</w:t>
            </w:r>
          </w:p>
        </w:tc>
      </w:tr>
      <w:tr w:rsidR="006C19EA" w:rsidRPr="003D74DF" w14:paraId="21086AE7" w14:textId="77777777" w:rsidTr="00746C47">
        <w:trPr>
          <w:cantSplit/>
        </w:trPr>
        <w:tc>
          <w:tcPr>
            <w:tcW w:w="1726" w:type="dxa"/>
            <w:vAlign w:val="center"/>
          </w:tcPr>
          <w:p w14:paraId="72420BA3" w14:textId="77777777" w:rsidR="004710C0" w:rsidRPr="003D74DF" w:rsidRDefault="004710C0" w:rsidP="00D17AF6">
            <w:pPr>
              <w:adjustRightInd w:val="0"/>
              <w:snapToGrid w:val="0"/>
              <w:spacing w:line="240" w:lineRule="auto"/>
              <w:jc w:val="center"/>
              <w:rPr>
                <w:color w:val="auto"/>
                <w:sz w:val="18"/>
                <w:szCs w:val="18"/>
              </w:rPr>
            </w:pPr>
          </w:p>
        </w:tc>
        <w:tc>
          <w:tcPr>
            <w:tcW w:w="1726" w:type="dxa"/>
            <w:vAlign w:val="center"/>
          </w:tcPr>
          <w:p w14:paraId="6AC5507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Slope (%)</w:t>
            </w:r>
          </w:p>
        </w:tc>
        <w:tc>
          <w:tcPr>
            <w:tcW w:w="1726" w:type="dxa"/>
            <w:vAlign w:val="center"/>
          </w:tcPr>
          <w:p w14:paraId="2EACE6E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0.33</w:t>
            </w:r>
          </w:p>
        </w:tc>
        <w:tc>
          <w:tcPr>
            <w:tcW w:w="1726" w:type="dxa"/>
            <w:vAlign w:val="center"/>
          </w:tcPr>
          <w:p w14:paraId="3A24227C"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5.13</w:t>
            </w:r>
          </w:p>
        </w:tc>
        <w:tc>
          <w:tcPr>
            <w:tcW w:w="1726" w:type="dxa"/>
            <w:vAlign w:val="center"/>
          </w:tcPr>
          <w:p w14:paraId="174BC9B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2.61</w:t>
            </w:r>
          </w:p>
        </w:tc>
        <w:tc>
          <w:tcPr>
            <w:tcW w:w="1835" w:type="dxa"/>
            <w:vAlign w:val="center"/>
          </w:tcPr>
          <w:p w14:paraId="51861CB7"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1.49</w:t>
            </w:r>
          </w:p>
        </w:tc>
      </w:tr>
      <w:tr w:rsidR="006C19EA" w:rsidRPr="003D74DF" w14:paraId="6ED8FCBE" w14:textId="77777777" w:rsidTr="00746C47">
        <w:trPr>
          <w:cantSplit/>
        </w:trPr>
        <w:tc>
          <w:tcPr>
            <w:tcW w:w="1726" w:type="dxa"/>
            <w:tcBorders>
              <w:bottom w:val="single" w:sz="8" w:space="0" w:color="auto"/>
            </w:tcBorders>
            <w:vAlign w:val="center"/>
          </w:tcPr>
          <w:p w14:paraId="5AF9F243" w14:textId="77777777" w:rsidR="004710C0" w:rsidRPr="003D74DF" w:rsidRDefault="004710C0" w:rsidP="00D17AF6">
            <w:pPr>
              <w:adjustRightInd w:val="0"/>
              <w:snapToGrid w:val="0"/>
              <w:spacing w:line="240" w:lineRule="auto"/>
              <w:jc w:val="center"/>
              <w:rPr>
                <w:color w:val="auto"/>
                <w:sz w:val="18"/>
                <w:szCs w:val="18"/>
              </w:rPr>
            </w:pPr>
          </w:p>
        </w:tc>
        <w:tc>
          <w:tcPr>
            <w:tcW w:w="1726" w:type="dxa"/>
            <w:tcBorders>
              <w:bottom w:val="single" w:sz="8" w:space="0" w:color="auto"/>
            </w:tcBorders>
            <w:vAlign w:val="center"/>
          </w:tcPr>
          <w:p w14:paraId="41CFE615"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DW (m)</w:t>
            </w:r>
          </w:p>
        </w:tc>
        <w:tc>
          <w:tcPr>
            <w:tcW w:w="1726" w:type="dxa"/>
            <w:tcBorders>
              <w:bottom w:val="single" w:sz="8" w:space="0" w:color="auto"/>
            </w:tcBorders>
            <w:vAlign w:val="center"/>
          </w:tcPr>
          <w:p w14:paraId="5FBA8320"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14.17</w:t>
            </w:r>
          </w:p>
        </w:tc>
        <w:tc>
          <w:tcPr>
            <w:tcW w:w="1726" w:type="dxa"/>
            <w:tcBorders>
              <w:bottom w:val="single" w:sz="8" w:space="0" w:color="auto"/>
            </w:tcBorders>
            <w:vAlign w:val="center"/>
          </w:tcPr>
          <w:p w14:paraId="1145581E"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2817.37</w:t>
            </w:r>
          </w:p>
        </w:tc>
        <w:tc>
          <w:tcPr>
            <w:tcW w:w="1726" w:type="dxa"/>
            <w:tcBorders>
              <w:bottom w:val="single" w:sz="8" w:space="0" w:color="auto"/>
            </w:tcBorders>
            <w:vAlign w:val="center"/>
          </w:tcPr>
          <w:p w14:paraId="2C52232F"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751.48</w:t>
            </w:r>
          </w:p>
        </w:tc>
        <w:tc>
          <w:tcPr>
            <w:tcW w:w="1835" w:type="dxa"/>
            <w:tcBorders>
              <w:bottom w:val="single" w:sz="8" w:space="0" w:color="auto"/>
            </w:tcBorders>
            <w:vAlign w:val="center"/>
          </w:tcPr>
          <w:p w14:paraId="661C82F6" w14:textId="77777777" w:rsidR="004710C0" w:rsidRPr="003D74DF" w:rsidRDefault="004710C0" w:rsidP="00D17AF6">
            <w:pPr>
              <w:adjustRightInd w:val="0"/>
              <w:snapToGrid w:val="0"/>
              <w:spacing w:line="240" w:lineRule="auto"/>
              <w:jc w:val="center"/>
              <w:rPr>
                <w:color w:val="auto"/>
                <w:sz w:val="18"/>
                <w:szCs w:val="18"/>
              </w:rPr>
            </w:pPr>
            <w:r w:rsidRPr="003D74DF">
              <w:rPr>
                <w:color w:val="auto"/>
                <w:sz w:val="18"/>
                <w:szCs w:val="18"/>
              </w:rPr>
              <w:t>894.24</w:t>
            </w:r>
          </w:p>
        </w:tc>
      </w:tr>
    </w:tbl>
    <w:p w14:paraId="1564FC03" w14:textId="6BF92270" w:rsidR="004710C0" w:rsidRPr="003D74DF" w:rsidRDefault="006C19EA" w:rsidP="006C19EA">
      <w:pPr>
        <w:pStyle w:val="MDPI22heading2"/>
        <w:spacing w:before="240"/>
        <w:rPr>
          <w:szCs w:val="20"/>
        </w:rPr>
      </w:pPr>
      <w:r w:rsidRPr="003D74DF">
        <w:rPr>
          <w:szCs w:val="20"/>
        </w:rPr>
        <w:t xml:space="preserve">2.4. </w:t>
      </w:r>
      <w:r w:rsidR="004710C0" w:rsidRPr="003D74DF">
        <w:rPr>
          <w:szCs w:val="20"/>
        </w:rPr>
        <w:t>Phenotypic Evaluation</w:t>
      </w:r>
    </w:p>
    <w:p w14:paraId="5E24C3A6" w14:textId="77777777" w:rsidR="004710C0" w:rsidRPr="003D74DF" w:rsidRDefault="004710C0" w:rsidP="006C19EA">
      <w:pPr>
        <w:pStyle w:val="MDPI31text"/>
        <w:rPr>
          <w:color w:val="auto"/>
          <w:szCs w:val="20"/>
        </w:rPr>
      </w:pPr>
      <w:r w:rsidRPr="003D74DF">
        <w:rPr>
          <w:color w:val="auto"/>
          <w:szCs w:val="20"/>
        </w:rPr>
        <w:t xml:space="preserve">Each evaluated tree was assigned a sequential identification number based on the order of registration within the plot. This number was recorded in the field form and served as a unique code for all subsequent measurements. Following an adaptation of the criteria established by Alban et al. </w:t>
      </w:r>
      <w:r w:rsidRPr="003D74DF">
        <w:rPr>
          <w:color w:val="auto"/>
          <w:szCs w:val="20"/>
        </w:rPr>
        <w:fldChar w:fldCharType="begin"/>
      </w:r>
      <w:r w:rsidRPr="003D74DF">
        <w:rPr>
          <w:color w:val="auto"/>
          <w:szCs w:val="20"/>
        </w:rPr>
        <w:instrText xml:space="preserve"> ADDIN ZOTERO_ITEM CSL_CITATION {"citationID":"H7GVnVD4","properties":{"formattedCitation":"[18]","plainCitation":"[18]","noteIndex":0},"citationItems":[{"id":80,"uris":["http://zotero.org/users/14068823/items/PRN7GP9C"],"itemData":{"id":80,"type":"article-journal","abstract":"The nitrogen fixing trees of the Prosopis juliflora/P. pallida complex are among the most adaptable and fastest growing trees in the truly tropical arid regions and have become naturalized in semi-arid tropics in Latin America, the Caribbean, Hawaii, Sahelian Africa, the Indian subcontinent and northern Australia. The trees have been regarded both as a serious weed and as a valuable resource for firewood and dune stabilization. Unfortunately the introductions into Sahelian Africa and the Indian subcontinent were from trees that had non-palatable pods. Despite their widespread occurrence, seed from a genetic improvement program is not available. Peruvian Prosopis has rapid growth, erect form and high survival of in Haiti, Cape Verde and India. An evaluation of form, diameter at breast height, pod production and pod palatability was conducted in a 10 year old plantation of 1,800 trees in Piura, Peru and seven were selected that had: more than 20 cm DBH; an erect form; 100% of branches with pods; and pods with a very sweet flavor. Scions and budwood were taken from these trees and successively grafted onto greenhouse grown stock plants to be used for clonal multiplication. For the first time we report successful chip budding grafting of Prosopis. This is the first report of Peruvian clones that have been selected for high production of highly palatable sweet pods.","container-title":"Agroforestry Systems","DOI":"10.1023/A:1016093106338","ISSN":"1572-9680","issue":"3","journalAbbreviation":"Agroforestry Systems","language":"en","page":"173-182","source":"Springer Link","title":"Cloning of elite, multipurpose trees of the Prosopis juliflora/pallida complex in Piura, Peru","volume":"54","author":[{"family":"Alban","given":"L."},{"family":"Matorel","given":"M."},{"family":"Romero","given":"J."},{"family":"Grados","given":"N."},{"family":"Cruz","given":"G."},{"family":"Felker","given":"P."}],"issued":{"date-parts":[["2002",7,1]]}}}],"schema":"https://github.com/citation-style-language/schema/raw/master/csl-citation.json"} </w:instrText>
      </w:r>
      <w:r w:rsidRPr="003D74DF">
        <w:rPr>
          <w:color w:val="auto"/>
          <w:szCs w:val="20"/>
        </w:rPr>
        <w:fldChar w:fldCharType="separate"/>
      </w:r>
      <w:r w:rsidRPr="003D74DF">
        <w:rPr>
          <w:color w:val="auto"/>
          <w:szCs w:val="20"/>
        </w:rPr>
        <w:t>[18]</w:t>
      </w:r>
      <w:r w:rsidRPr="003D74DF">
        <w:rPr>
          <w:color w:val="auto"/>
          <w:szCs w:val="20"/>
        </w:rPr>
        <w:fldChar w:fldCharType="end"/>
      </w:r>
      <w:r w:rsidRPr="003D74DF">
        <w:rPr>
          <w:color w:val="auto"/>
          <w:szCs w:val="20"/>
        </w:rPr>
        <w:t>, data were collected on dendrometric and phenotypic variables. Tree heights were measured using hypsometers, while DBH and crown diameters were measured with metric tapes.</w:t>
      </w:r>
    </w:p>
    <w:p w14:paraId="437298DD" w14:textId="77777777" w:rsidR="004710C0" w:rsidRPr="003D74DF" w:rsidRDefault="004710C0" w:rsidP="006C19EA">
      <w:pPr>
        <w:pStyle w:val="MDPI31text"/>
        <w:rPr>
          <w:color w:val="auto"/>
          <w:szCs w:val="20"/>
        </w:rPr>
      </w:pPr>
      <w:r w:rsidRPr="003D74DF">
        <w:rPr>
          <w:color w:val="auto"/>
          <w:szCs w:val="20"/>
        </w:rPr>
        <w:t xml:space="preserve">The recorded variables included: total tree height (m); height of the first branching (m); diameter at breast height (DBH, cm), measured at 1.30 m above ground level with adjustments for tree morphology (e.g., bifurcations, sloping terrain); and crown diameter (m), calculated from the average of the longest and shortest crown diameters. In addition, qualitative traits were evaluated, including tree form, stem quality, branching pattern, fruit production, fruit quality, and foliage quality. Fruit quality was evaluated using pods at a uniform stage of physiological maturity, collected during the same phenological period. This approach minimized variation associated with sampling time. In addition, fruit quality was evaluated organoleptically through a sensory test, a reliable approach for assessing quality differences under field conditions </w:t>
      </w:r>
      <w:r w:rsidRPr="003D74DF">
        <w:rPr>
          <w:color w:val="auto"/>
          <w:szCs w:val="20"/>
        </w:rPr>
        <w:fldChar w:fldCharType="begin"/>
      </w:r>
      <w:r w:rsidRPr="003D74DF">
        <w:rPr>
          <w:color w:val="auto"/>
          <w:szCs w:val="20"/>
        </w:rPr>
        <w:instrText xml:space="preserve"> ADDIN ZOTERO_ITEM CSL_CITATION {"citationID":"5CWoXPwo","properties":{"formattedCitation":"[34\\uc0\\u8211{}36]","plainCitation":"[34–36]","noteIndex":0},"citationItems":[{"id":404,"uris":["http://zotero.org/users/14068823/items/4F68AYI6"],"itemData":{"id":404,"type":"chapter","abstract":"This chapter contains sections titled: Introduction Flavor Release and Perception Sensory Measurement of Flavor Conclusions Acknowledgments References","container-title":"Handbook of Fruit and Vegetable Flavors","ISBN":"978-0-470-62283-4","language":"en","note":"section: 3\n_eprint: https://onlinelibrary.wiley.com/doi/pdf/10.1002/9780470622834.ch3\nDOI: 10.1002/9780470622834.ch3","page":"45-57","publisher":"John Wiley &amp; Sons, Ltd","source":"Wiley Online Library","title":"Sensory Evaluation of Fruit and Vegetable Flavors","URL":"https://onlinelibrary.wiley.com/doi/abs/10.1002/9780470622834.ch3","author":[{"family":"Bayarri","given":"Sara"},{"family":"Costell","given":"Elvira"}],"accessed":{"date-parts":[["2025",10,28]]},"issued":{"date-parts":[["2010"]]}}},{"id":405,"uris":["http://zotero.org/users/14068823/items/LWTR77HG"],"itemData":{"id":405,"type":"book","collection-title":"Food Science Text Series","event-place":"New York, NY","ISBN":"978-1-4419-6487-8","language":"en","license":"http://www.springer.com/tdm","note":"DOI: 10.1007/978-1-4419-6488-5","publisher":"Springer","publisher-place":"New York, NY","source":"DOI.org (Crossref)","title":"Sensory Evaluation of Food: Principles and Practices","title-short":"Sensory Evaluation of Food","URL":"http://link.springer.com/10.1007/978-1-4419-6488-5","author":[{"family":"Lawless","given":"Harry T."},{"family":"Heymann","given":"Hildegarde"}],"accessed":{"date-parts":[["2025",10,28]]},"issued":{"date-parts":[["2010"]]}}},{"id":407,"uris":["http://zotero.org/users/14068823/items/FJWQTVA4"],"itemData":{"id":407,"type":"book","abstract":"The sixth edition of this classic text brings sensory evaluation to life for new students and experienced professionals alike. A full array of sensory methods is covered – including descriptive techniques, discrimination testing, and consumer research, plus guidance on test design, statistical analysis, and how to translate results into insights for actionable decisions. Like its predecessors, Sensory Evaluation Techniques, Sixth Edition gives a clear and concise presentation of practical solutions, accepted methods, and standard practices, in addition to advanced techniques.\nWhat’s new in the sixth edition:\n\nAn expanded chapter on Sensory Physiology, including recent research on individual differences in perception\nA thorough discussion of Thurstonian theory and its application to discrimination methods, including the Tetrad Test\nNew sections on technology in sensory evaluation, including a discussion of software options for data collection\nImproved &amp; updated case studies to aid learning comprehension\nUpdated appendices for Spectrum Method attributes, references, and scales\nUpdated references\nOnline supplemental content\nSensory Evaluation Techniques remains a practical, relevant, and flexible resource, providing how-to information for a wide variety of users in industry, government, and academia who need the most current information to conduct effective sensory research. It also supplies students with the necessary theoretical background in sensory evaluation methods, applications, and interpretations.","edition":"6","event-place":"Boca Raton","ISBN":"978-1-003-35208-2","note":"DOI: 10.1201/9781003352082","number-of-pages":"563","publisher":"CRC Press","publisher-place":"Boca Raton","title":"Sensory Evaluation Techniques","author":[{"family":"Civille","given":"Gail Vance"},{"family":"Carr","given":"B. Thomas"},{"family":"Osdoba","given":"Katie E."}],"issued":{"date-parts":[["2024",9,15]]}}}],"schema":"https://github.com/citation-style-language/schema/raw/master/csl-citation.json"} </w:instrText>
      </w:r>
      <w:r w:rsidRPr="003D74DF">
        <w:rPr>
          <w:color w:val="auto"/>
          <w:szCs w:val="20"/>
        </w:rPr>
        <w:fldChar w:fldCharType="separate"/>
      </w:r>
      <w:r w:rsidRPr="003D74DF">
        <w:rPr>
          <w:color w:val="auto"/>
          <w:szCs w:val="20"/>
        </w:rPr>
        <w:t>[34–36]</w:t>
      </w:r>
      <w:r w:rsidRPr="003D74DF">
        <w:rPr>
          <w:color w:val="auto"/>
          <w:szCs w:val="20"/>
        </w:rPr>
        <w:fldChar w:fldCharType="end"/>
      </w:r>
      <w:r w:rsidRPr="003D74DF">
        <w:rPr>
          <w:color w:val="auto"/>
          <w:szCs w:val="20"/>
        </w:rPr>
        <w:t>.</w:t>
      </w:r>
    </w:p>
    <w:p w14:paraId="1E5F1CCC" w14:textId="434CCAE3" w:rsidR="004710C0" w:rsidRPr="003D74DF" w:rsidRDefault="006C19EA" w:rsidP="006C19EA">
      <w:pPr>
        <w:pStyle w:val="MDPI22heading2"/>
        <w:spacing w:before="240"/>
        <w:rPr>
          <w:szCs w:val="20"/>
        </w:rPr>
      </w:pPr>
      <w:r w:rsidRPr="003D74DF">
        <w:rPr>
          <w:szCs w:val="20"/>
        </w:rPr>
        <w:t xml:space="preserve">2.5. </w:t>
      </w:r>
      <w:r w:rsidR="004710C0" w:rsidRPr="003D74DF">
        <w:rPr>
          <w:szCs w:val="20"/>
        </w:rPr>
        <w:t>Identification of Superior Trees</w:t>
      </w:r>
    </w:p>
    <w:p w14:paraId="41E06EAA" w14:textId="559E3D96" w:rsidR="004710C0" w:rsidRPr="003D74DF" w:rsidRDefault="004710C0" w:rsidP="006C19EA">
      <w:pPr>
        <w:pStyle w:val="MDPI31text"/>
        <w:rPr>
          <w:color w:val="auto"/>
          <w:szCs w:val="20"/>
        </w:rPr>
      </w:pPr>
      <w:r w:rsidRPr="003D74DF">
        <w:rPr>
          <w:color w:val="auto"/>
          <w:szCs w:val="20"/>
        </w:rPr>
        <w:t>The selection of superior trees was based on an integrative approach that considered both quantitative and qualitative attributes. A scoring system was established using rank ranges for each type of variable in order to identify individuals with outstanding phenotypic traits. For qualitative variables, individuals that scored greater than or equal to three on the evaluation scale (Table 2) were selected. For quantitative variables, individuals with the highest values were prioritized (Table 3). Any tree that exhibited at least one unfavorable characteristic (scores ≤ 1) was excluded from the selection process, as it did not meet the minimum criteria for consideration as superior genetic material.</w:t>
      </w:r>
    </w:p>
    <w:p w14:paraId="5A023E35" w14:textId="77777777" w:rsidR="004710C0" w:rsidRPr="003D74DF" w:rsidRDefault="004710C0" w:rsidP="006C19EA">
      <w:pPr>
        <w:pStyle w:val="MDPI31text"/>
        <w:rPr>
          <w:color w:val="auto"/>
          <w:szCs w:val="20"/>
        </w:rPr>
      </w:pPr>
      <w:r w:rsidRPr="003D74DF">
        <w:rPr>
          <w:color w:val="auto"/>
          <w:szCs w:val="20"/>
        </w:rPr>
        <w:t xml:space="preserve">The selection objective for </w:t>
      </w:r>
      <w:r w:rsidRPr="003D74DF">
        <w:rPr>
          <w:i/>
          <w:iCs/>
          <w:color w:val="auto"/>
          <w:szCs w:val="20"/>
        </w:rPr>
        <w:t>N. pallida</w:t>
      </w:r>
      <w:r w:rsidRPr="003D74DF">
        <w:rPr>
          <w:color w:val="auto"/>
          <w:szCs w:val="20"/>
        </w:rPr>
        <w:t xml:space="preserve"> focuses on pod production, in contrast to timber species, where a straight, unbranched stem is prioritized </w:t>
      </w:r>
      <w:r w:rsidRPr="003D74DF">
        <w:rPr>
          <w:color w:val="auto"/>
          <w:szCs w:val="20"/>
        </w:rPr>
        <w:fldChar w:fldCharType="begin"/>
      </w:r>
      <w:r w:rsidRPr="003D74DF">
        <w:rPr>
          <w:color w:val="auto"/>
          <w:szCs w:val="20"/>
        </w:rPr>
        <w:instrText xml:space="preserve"> ADDIN ZOTERO_ITEM CSL_CITATION {"citationID":"jPxdxF6g","properties":{"formattedCitation":"[18]","plainCitation":"[18]","noteIndex":0},"citationItems":[{"id":80,"uris":["http://zotero.org/users/14068823/items/PRN7GP9C"],"itemData":{"id":80,"type":"article-journal","abstract":"The nitrogen fixing trees of the Prosopis juliflora/P. pallida complex are among the most adaptable and fastest growing trees in the truly tropical arid regions and have become naturalized in semi-arid tropics in Latin America, the Caribbean, Hawaii, Sahelian Africa, the Indian subcontinent and northern Australia. The trees have been regarded both as a serious weed and as a valuable resource for firewood and dune stabilization. Unfortunately the introductions into Sahelian Africa and the Indian subcontinent were from trees that had non-palatable pods. Despite their widespread occurrence, seed from a genetic improvement program is not available. Peruvian Prosopis has rapid growth, erect form and high survival of in Haiti, Cape Verde and India. An evaluation of form, diameter at breast height, pod production and pod palatability was conducted in a 10 year old plantation of 1,800 trees in Piura, Peru and seven were selected that had: more than 20 cm DBH; an erect form; 100% of branches with pods; and pods with a very sweet flavor. Scions and budwood were taken from these trees and successively grafted onto greenhouse grown stock plants to be used for clonal multiplication. For the first time we report successful chip budding grafting of Prosopis. This is the first report of Peruvian clones that have been selected for high production of highly palatable sweet pods.","container-title":"Agroforestry Systems","DOI":"10.1023/A:1016093106338","ISSN":"1572-9680","issue":"3","journalAbbreviation":"Agroforestry Systems","language":"en","page":"173-182","source":"Springer Link","title":"Cloning of elite, multipurpose trees of the Prosopis juliflora/pallida complex in Piura, Peru","volume":"54","author":[{"family":"Alban","given":"L."},{"family":"Matorel","given":"M."},{"family":"Romero","given":"J."},{"family":"Grados","given":"N."},{"family":"Cruz","given":"G."},{"family":"Felker","given":"P."}],"issued":{"date-parts":[["2002",7,1]]}}}],"schema":"https://github.com/citation-style-language/schema/raw/master/csl-citation.json"} </w:instrText>
      </w:r>
      <w:r w:rsidRPr="003D74DF">
        <w:rPr>
          <w:color w:val="auto"/>
          <w:szCs w:val="20"/>
        </w:rPr>
        <w:fldChar w:fldCharType="separate"/>
      </w:r>
      <w:r w:rsidRPr="003D74DF">
        <w:rPr>
          <w:color w:val="auto"/>
          <w:szCs w:val="20"/>
        </w:rPr>
        <w:t>[18]</w:t>
      </w:r>
      <w:r w:rsidRPr="003D74DF">
        <w:rPr>
          <w:color w:val="auto"/>
          <w:szCs w:val="20"/>
        </w:rPr>
        <w:fldChar w:fldCharType="end"/>
      </w:r>
      <w:r w:rsidRPr="003D74DF">
        <w:rPr>
          <w:color w:val="auto"/>
          <w:szCs w:val="20"/>
        </w:rPr>
        <w:t xml:space="preserve">. In </w:t>
      </w:r>
      <w:r w:rsidRPr="003D74DF">
        <w:rPr>
          <w:i/>
          <w:iCs/>
          <w:color w:val="auto"/>
          <w:szCs w:val="20"/>
        </w:rPr>
        <w:t>N. pallida</w:t>
      </w:r>
      <w:r w:rsidRPr="003D74DF">
        <w:rPr>
          <w:color w:val="auto"/>
          <w:szCs w:val="20"/>
        </w:rPr>
        <w:t xml:space="preserve"> broad and well-branched crowns are valued, as they promote greater fruit production. This type of selection is more complex due to the trade-off between vegetative growth and pod yield. Therefore, traditional dasometric measurements were combined with a visual assessment based on verifiable criteria to identify individuals with the highest productive potential </w:t>
      </w:r>
      <w:r w:rsidRPr="003D74DF">
        <w:rPr>
          <w:color w:val="auto"/>
          <w:szCs w:val="20"/>
        </w:rPr>
        <w:fldChar w:fldCharType="begin"/>
      </w:r>
      <w:r w:rsidRPr="003D74DF">
        <w:rPr>
          <w:color w:val="auto"/>
          <w:szCs w:val="20"/>
        </w:rPr>
        <w:instrText xml:space="preserve"> ADDIN ZOTERO_ITEM CSL_CITATION {"citationID":"yKgHOBlZ","properties":{"formattedCitation":"[18]","plainCitation":"[18]","noteIndex":0},"citationItems":[{"id":80,"uris":["http://zotero.org/users/14068823/items/PRN7GP9C"],"itemData":{"id":80,"type":"article-journal","abstract":"The nitrogen fixing trees of the Prosopis juliflora/P. pallida complex are among the most adaptable and fastest growing trees in the truly tropical arid regions and have become naturalized in semi-arid tropics in Latin America, the Caribbean, Hawaii, Sahelian Africa, the Indian subcontinent and northern Australia. The trees have been regarded both as a serious weed and as a valuable resource for firewood and dune stabilization. Unfortunately the introductions into Sahelian Africa and the Indian subcontinent were from trees that had non-palatable pods. Despite their widespread occurrence, seed from a genetic improvement program is not available. Peruvian Prosopis has rapid growth, erect form and high survival of in Haiti, Cape Verde and India. An evaluation of form, diameter at breast height, pod production and pod palatability was conducted in a 10 year old plantation of 1,800 trees in Piura, Peru and seven were selected that had: more than 20 cm DBH; an erect form; 100% of branches with pods; and pods with a very sweet flavor. Scions and budwood were taken from these trees and successively grafted onto greenhouse grown stock plants to be used for clonal multiplication. For the first time we report successful chip budding grafting of Prosopis. This is the first report of Peruvian clones that have been selected for high production of highly palatable sweet pods.","container-title":"Agroforestry Systems","DOI":"10.1023/A:1016093106338","ISSN":"1572-9680","issue":"3","journalAbbreviation":"Agroforestry Systems","language":"en","page":"173-182","source":"Springer Link","title":"Cloning of elite, multipurpose trees of the Prosopis juliflora/pallida complex in Piura, Peru","volume":"54","author":[{"family":"Alban","given":"L."},{"family":"Matorel","given":"M."},{"family":"Romero","given":"J."},{"family":"Grados","given":"N."},{"family":"Cruz","given":"G."},{"family":"Felker","given":"P."}],"issued":{"date-parts":[["2002",7,1]]}}}],"schema":"https://github.com/citation-style-language/schema/raw/master/csl-citation.json"} </w:instrText>
      </w:r>
      <w:r w:rsidRPr="003D74DF">
        <w:rPr>
          <w:color w:val="auto"/>
          <w:szCs w:val="20"/>
        </w:rPr>
        <w:fldChar w:fldCharType="separate"/>
      </w:r>
      <w:r w:rsidRPr="003D74DF">
        <w:rPr>
          <w:color w:val="auto"/>
          <w:szCs w:val="20"/>
        </w:rPr>
        <w:t>[18]</w:t>
      </w:r>
      <w:r w:rsidRPr="003D74DF">
        <w:rPr>
          <w:color w:val="auto"/>
          <w:szCs w:val="20"/>
        </w:rPr>
        <w:fldChar w:fldCharType="end"/>
      </w:r>
      <w:r w:rsidRPr="003D74DF">
        <w:rPr>
          <w:color w:val="auto"/>
          <w:szCs w:val="20"/>
        </w:rPr>
        <w:t>.</w:t>
      </w:r>
    </w:p>
    <w:p w14:paraId="231957EA" w14:textId="0EF814A1" w:rsidR="001C57D0" w:rsidRDefault="004710C0" w:rsidP="006C19EA">
      <w:pPr>
        <w:pStyle w:val="MDPI31text"/>
        <w:rPr>
          <w:ins w:id="93" w:author="Flavio Lozano Isla" w:date="2025-11-06T22:52:00Z" w16du:dateUtc="2025-11-07T03:52:00Z"/>
          <w:color w:val="auto"/>
          <w:szCs w:val="20"/>
        </w:rPr>
      </w:pPr>
      <w:r w:rsidRPr="003D74DF">
        <w:rPr>
          <w:color w:val="auto"/>
          <w:szCs w:val="20"/>
        </w:rPr>
        <w:t xml:space="preserve">Younger trees were not considered, as their development is strongly influenced by other growth variables. Consequently, juvenile individuals were not classified as suitable for this selection process </w:t>
      </w:r>
      <w:r w:rsidRPr="003D74DF">
        <w:rPr>
          <w:color w:val="auto"/>
          <w:szCs w:val="20"/>
        </w:rPr>
        <w:fldChar w:fldCharType="begin"/>
      </w:r>
      <w:r w:rsidRPr="003D74DF">
        <w:rPr>
          <w:color w:val="auto"/>
          <w:szCs w:val="20"/>
        </w:rPr>
        <w:instrText xml:space="preserve"> ADDIN ZOTERO_ITEM CSL_CITATION {"citationID":"nhDFRyA5","properties":{"formattedCitation":"[15]","plainCitation":"[15]","noteIndex":0},"citationItems":[{"id":332,"uris":["http://zotero.org/users/14068823/items/WTKRXJME"],"itemData":{"id":332,"type":"book","event-place":"Valdivia","ISBN":"978-956-288-072-5","language":"es","note":"OCLC: 48164112","number-of-pages":"422","publisher":"Universidad Austral de Chile","publisher-place":"Valdivia","source":"Open WorldCat","title":"Mejora genética forestal operativa","title-short":"Curso","URL":"https://doi.org/10.52904/20.500.12220/460","author":[{"family":"Ipinza","given":"Roberto"},{"family":"Gutiérrez","given":"Braulio"},{"family":"Emhart","given":"Verónica"}],"issued":{"date-parts":[["1998"]]}}}],"schema":"https://github.com/citation-style-language/schema/raw/master/csl-citation.json"} </w:instrText>
      </w:r>
      <w:r w:rsidRPr="003D74DF">
        <w:rPr>
          <w:color w:val="auto"/>
          <w:szCs w:val="20"/>
        </w:rPr>
        <w:fldChar w:fldCharType="separate"/>
      </w:r>
      <w:r w:rsidRPr="003D74DF">
        <w:rPr>
          <w:color w:val="auto"/>
          <w:szCs w:val="20"/>
        </w:rPr>
        <w:t>[15]</w:t>
      </w:r>
      <w:r w:rsidRPr="003D74DF">
        <w:rPr>
          <w:color w:val="auto"/>
          <w:szCs w:val="20"/>
        </w:rPr>
        <w:fldChar w:fldCharType="end"/>
      </w:r>
      <w:r w:rsidRPr="003D74DF">
        <w:rPr>
          <w:color w:val="auto"/>
          <w:szCs w:val="20"/>
        </w:rPr>
        <w:t>.</w:t>
      </w:r>
    </w:p>
    <w:p w14:paraId="5E3C20CE" w14:textId="77777777" w:rsidR="001C57D0" w:rsidRDefault="001C57D0">
      <w:pPr>
        <w:spacing w:line="240" w:lineRule="auto"/>
        <w:jc w:val="left"/>
        <w:rPr>
          <w:ins w:id="94" w:author="Flavio Lozano Isla" w:date="2025-11-06T22:52:00Z" w16du:dateUtc="2025-11-07T03:52:00Z"/>
          <w:rFonts w:eastAsia="Times New Roman"/>
          <w:snapToGrid w:val="0"/>
          <w:color w:val="auto"/>
          <w:lang w:eastAsia="de-DE" w:bidi="en-US"/>
          <w14:ligatures w14:val="standardContextual"/>
        </w:rPr>
      </w:pPr>
      <w:ins w:id="95" w:author="Flavio Lozano Isla" w:date="2025-11-06T22:52:00Z" w16du:dateUtc="2025-11-07T03:52:00Z">
        <w:r>
          <w:rPr>
            <w:color w:val="auto"/>
          </w:rPr>
          <w:br w:type="page"/>
        </w:r>
      </w:ins>
    </w:p>
    <w:p w14:paraId="05B86B46" w14:textId="77777777" w:rsidR="004710C0" w:rsidRPr="003D74DF" w:rsidRDefault="004710C0" w:rsidP="006C19EA">
      <w:pPr>
        <w:pStyle w:val="MDPI31text"/>
        <w:rPr>
          <w:color w:val="auto"/>
          <w:szCs w:val="20"/>
        </w:rPr>
      </w:pPr>
    </w:p>
    <w:p w14:paraId="1E4E6BA0" w14:textId="77777777" w:rsidR="004710C0" w:rsidRPr="003D74DF" w:rsidRDefault="004710C0" w:rsidP="006C19EA">
      <w:pPr>
        <w:pStyle w:val="MDPI41tablecaption"/>
        <w:jc w:val="both"/>
        <w:rPr>
          <w:rFonts w:cs="Times New Roman"/>
          <w:snapToGrid w:val="0"/>
          <w:color w:val="auto"/>
          <w:szCs w:val="18"/>
        </w:rPr>
      </w:pPr>
      <w:r w:rsidRPr="003D74DF">
        <w:rPr>
          <w:rFonts w:cs="Times New Roman"/>
          <w:b/>
          <w:snapToGrid w:val="0"/>
          <w:color w:val="auto"/>
          <w:szCs w:val="18"/>
        </w:rPr>
        <w:t xml:space="preserve">Table 2. </w:t>
      </w:r>
      <w:r w:rsidRPr="003D74DF">
        <w:rPr>
          <w:rFonts w:cs="Times New Roman"/>
          <w:snapToGrid w:val="0"/>
          <w:color w:val="auto"/>
          <w:szCs w:val="18"/>
        </w:rPr>
        <w:t xml:space="preserve">Qualitative evaluation scale of morphological and functional traits in </w:t>
      </w:r>
      <w:r w:rsidRPr="003D74DF">
        <w:rPr>
          <w:rFonts w:cs="Times New Roman"/>
          <w:i/>
          <w:iCs/>
          <w:snapToGrid w:val="0"/>
          <w:color w:val="auto"/>
          <w:szCs w:val="18"/>
        </w:rPr>
        <w:t>N. pallida</w:t>
      </w:r>
      <w:r w:rsidRPr="003D74DF">
        <w:rPr>
          <w:rFonts w:cs="Times New Roman"/>
          <w:snapToGrid w:val="0"/>
          <w:color w:val="auto"/>
          <w:szCs w:val="18"/>
        </w:rPr>
        <w:t xml:space="preserve"> individuals, following the criteria of Alban et al. </w:t>
      </w:r>
      <w:r w:rsidRPr="003D74DF">
        <w:rPr>
          <w:rFonts w:cs="Times New Roman"/>
          <w:snapToGrid w:val="0"/>
          <w:color w:val="auto"/>
          <w:szCs w:val="18"/>
        </w:rPr>
        <w:fldChar w:fldCharType="begin"/>
      </w:r>
      <w:r w:rsidRPr="003D74DF">
        <w:rPr>
          <w:rFonts w:cs="Times New Roman"/>
          <w:snapToGrid w:val="0"/>
          <w:color w:val="auto"/>
          <w:szCs w:val="18"/>
        </w:rPr>
        <w:instrText xml:space="preserve"> ADDIN ZOTERO_ITEM CSL_CITATION {"citationID":"31TBXby6","properties":{"formattedCitation":"[18]","plainCitation":"[18]","noteIndex":0},"citationItems":[{"id":80,"uris":["http://zotero.org/users/14068823/items/PRN7GP9C"],"itemData":{"id":80,"type":"article-journal","abstract":"The nitrogen fixing trees of the Prosopis juliflora/P. pallida complex are among the most adaptable and fastest growing trees in the truly tropical arid regions and have become naturalized in semi-arid tropics in Latin America, the Caribbean, Hawaii, Sahelian Africa, the Indian subcontinent and northern Australia. The trees have been regarded both as a serious weed and as a valuable resource for firewood and dune stabilization. Unfortunately the introductions into Sahelian Africa and the Indian subcontinent were from trees that had non-palatable pods. Despite their widespread occurrence, seed from a genetic improvement program is not available. Peruvian Prosopis has rapid growth, erect form and high survival of in Haiti, Cape Verde and India. An evaluation of form, diameter at breast height, pod production and pod palatability was conducted in a 10 year old plantation of 1,800 trees in Piura, Peru and seven were selected that had: more than 20 cm DBH; an erect form; 100% of branches with pods; and pods with a very sweet flavor. Scions and budwood were taken from these trees and successively grafted onto greenhouse grown stock plants to be used for clonal multiplication. For the first time we report successful chip budding grafting of Prosopis. This is the first report of Peruvian clones that have been selected for high production of highly palatable sweet pods.","container-title":"Agroforestry Systems","DOI":"10.1023/A:1016093106338","ISSN":"1572-9680","issue":"3","journalAbbreviation":"Agroforestry Systems","language":"en","page":"173-182","source":"Springer Link","title":"Cloning of elite, multipurpose trees of the Prosopis juliflora/pallida complex in Piura, Peru","volume":"54","author":[{"family":"Alban","given":"L."},{"family":"Matorel","given":"M."},{"family":"Romero","given":"J."},{"family":"Grados","given":"N."},{"family":"Cruz","given":"G."},{"family":"Felker","given":"P."}],"issued":{"date-parts":[["2002",7,1]]}}}],"schema":"https://github.com/citation-style-language/schema/raw/master/csl-citation.json"} </w:instrText>
      </w:r>
      <w:r w:rsidRPr="003D74DF">
        <w:rPr>
          <w:rFonts w:cs="Times New Roman"/>
          <w:snapToGrid w:val="0"/>
          <w:color w:val="auto"/>
          <w:szCs w:val="18"/>
        </w:rPr>
        <w:fldChar w:fldCharType="separate"/>
      </w:r>
      <w:r w:rsidRPr="003D74DF">
        <w:rPr>
          <w:rFonts w:cs="Times New Roman"/>
          <w:snapToGrid w:val="0"/>
          <w:color w:val="auto"/>
          <w:szCs w:val="18"/>
        </w:rPr>
        <w:t>[18]</w:t>
      </w:r>
      <w:r w:rsidRPr="003D74DF">
        <w:rPr>
          <w:rFonts w:cs="Times New Roman"/>
          <w:snapToGrid w:val="0"/>
          <w:color w:val="auto"/>
          <w:szCs w:val="18"/>
        </w:rPr>
        <w:fldChar w:fldCharType="end"/>
      </w:r>
      <w:r w:rsidRPr="003D74DF">
        <w:rPr>
          <w:rFonts w:cs="Times New Roman"/>
          <w:snapToGrid w:val="0"/>
          <w:color w:val="auto"/>
          <w:szCs w:val="18"/>
        </w:rPr>
        <w:t>.</w:t>
      </w:r>
    </w:p>
    <w:tbl>
      <w:tblPr>
        <w:tblW w:w="7857" w:type="dxa"/>
        <w:tblInd w:w="2608" w:type="dxa"/>
        <w:tblBorders>
          <w:top w:val="single" w:sz="8" w:space="0" w:color="auto"/>
          <w:bottom w:val="single" w:sz="8" w:space="0" w:color="auto"/>
        </w:tblBorders>
        <w:tblLayout w:type="fixed"/>
        <w:tblCellMar>
          <w:left w:w="0" w:type="dxa"/>
          <w:right w:w="0" w:type="dxa"/>
        </w:tblCellMar>
        <w:tblLook w:val="0020" w:firstRow="1" w:lastRow="0" w:firstColumn="0" w:lastColumn="0" w:noHBand="0" w:noVBand="0"/>
      </w:tblPr>
      <w:tblGrid>
        <w:gridCol w:w="2637"/>
        <w:gridCol w:w="5220"/>
      </w:tblGrid>
      <w:tr w:rsidR="006C19EA" w:rsidRPr="003D74DF" w14:paraId="41CCB9DF" w14:textId="77777777" w:rsidTr="00746C47">
        <w:trPr>
          <w:cantSplit/>
        </w:trPr>
        <w:tc>
          <w:tcPr>
            <w:tcW w:w="2637" w:type="dxa"/>
            <w:tcBorders>
              <w:top w:val="single" w:sz="8" w:space="0" w:color="auto"/>
              <w:bottom w:val="single" w:sz="4" w:space="0" w:color="auto"/>
            </w:tcBorders>
            <w:vAlign w:val="center"/>
          </w:tcPr>
          <w:p w14:paraId="418394C5" w14:textId="77777777" w:rsidR="004710C0" w:rsidRPr="003D74DF" w:rsidRDefault="004710C0" w:rsidP="006C19EA">
            <w:pPr>
              <w:adjustRightInd w:val="0"/>
              <w:snapToGrid w:val="0"/>
              <w:spacing w:line="240" w:lineRule="auto"/>
              <w:jc w:val="center"/>
              <w:rPr>
                <w:b/>
                <w:color w:val="auto"/>
              </w:rPr>
            </w:pPr>
            <w:r w:rsidRPr="003D74DF">
              <w:rPr>
                <w:b/>
                <w:bCs/>
                <w:color w:val="auto"/>
              </w:rPr>
              <w:t>Variable</w:t>
            </w:r>
          </w:p>
        </w:tc>
        <w:tc>
          <w:tcPr>
            <w:tcW w:w="5220" w:type="dxa"/>
            <w:tcBorders>
              <w:top w:val="single" w:sz="8" w:space="0" w:color="auto"/>
              <w:bottom w:val="single" w:sz="4" w:space="0" w:color="auto"/>
            </w:tcBorders>
            <w:vAlign w:val="center"/>
          </w:tcPr>
          <w:p w14:paraId="6FEF1385" w14:textId="77777777" w:rsidR="004710C0" w:rsidRPr="003D74DF" w:rsidRDefault="004710C0" w:rsidP="006C19EA">
            <w:pPr>
              <w:adjustRightInd w:val="0"/>
              <w:snapToGrid w:val="0"/>
              <w:spacing w:line="240" w:lineRule="auto"/>
              <w:jc w:val="center"/>
              <w:rPr>
                <w:b/>
                <w:color w:val="auto"/>
              </w:rPr>
            </w:pPr>
            <w:r w:rsidRPr="003D74DF">
              <w:rPr>
                <w:b/>
                <w:bCs/>
                <w:color w:val="auto"/>
              </w:rPr>
              <w:t>Evaluation Criteria</w:t>
            </w:r>
          </w:p>
        </w:tc>
      </w:tr>
      <w:tr w:rsidR="006C19EA" w:rsidRPr="003D74DF" w14:paraId="7A298828" w14:textId="77777777" w:rsidTr="00746C47">
        <w:trPr>
          <w:cantSplit/>
        </w:trPr>
        <w:tc>
          <w:tcPr>
            <w:tcW w:w="2637" w:type="dxa"/>
            <w:tcBorders>
              <w:top w:val="single" w:sz="4" w:space="0" w:color="auto"/>
            </w:tcBorders>
            <w:vAlign w:val="center"/>
          </w:tcPr>
          <w:p w14:paraId="660370DB" w14:textId="77777777" w:rsidR="004710C0" w:rsidRPr="003D74DF" w:rsidRDefault="004710C0" w:rsidP="006C19EA">
            <w:pPr>
              <w:adjustRightInd w:val="0"/>
              <w:snapToGrid w:val="0"/>
              <w:spacing w:line="240" w:lineRule="auto"/>
              <w:jc w:val="center"/>
              <w:rPr>
                <w:color w:val="auto"/>
              </w:rPr>
            </w:pPr>
            <w:r w:rsidRPr="003D74DF">
              <w:rPr>
                <w:color w:val="auto"/>
              </w:rPr>
              <w:t>Tree form</w:t>
            </w:r>
          </w:p>
        </w:tc>
        <w:tc>
          <w:tcPr>
            <w:tcW w:w="5220" w:type="dxa"/>
            <w:tcBorders>
              <w:top w:val="single" w:sz="4" w:space="0" w:color="auto"/>
            </w:tcBorders>
            <w:vAlign w:val="center"/>
          </w:tcPr>
          <w:p w14:paraId="2D0D8163" w14:textId="77777777" w:rsidR="004710C0" w:rsidRPr="003D74DF" w:rsidRDefault="004710C0" w:rsidP="006C19EA">
            <w:pPr>
              <w:adjustRightInd w:val="0"/>
              <w:snapToGrid w:val="0"/>
              <w:spacing w:line="240" w:lineRule="auto"/>
              <w:jc w:val="center"/>
              <w:rPr>
                <w:color w:val="auto"/>
              </w:rPr>
            </w:pPr>
            <w:r w:rsidRPr="003D74DF">
              <w:rPr>
                <w:color w:val="auto"/>
              </w:rPr>
              <w:t xml:space="preserve">1 = </w:t>
            </w:r>
            <w:proofErr w:type="gramStart"/>
            <w:r w:rsidRPr="003D74DF">
              <w:rPr>
                <w:color w:val="auto"/>
              </w:rPr>
              <w:t>Multi-stemmed</w:t>
            </w:r>
            <w:proofErr w:type="gramEnd"/>
            <w:r w:rsidRPr="003D74DF">
              <w:rPr>
                <w:color w:val="auto"/>
              </w:rPr>
              <w:t xml:space="preserve"> (&lt;1.2 m) with branches &gt;30°</w:t>
            </w:r>
          </w:p>
        </w:tc>
      </w:tr>
      <w:tr w:rsidR="006C19EA" w:rsidRPr="003D74DF" w14:paraId="184C7F0E" w14:textId="77777777" w:rsidTr="00746C47">
        <w:trPr>
          <w:cantSplit/>
        </w:trPr>
        <w:tc>
          <w:tcPr>
            <w:tcW w:w="2637" w:type="dxa"/>
            <w:vAlign w:val="center"/>
          </w:tcPr>
          <w:p w14:paraId="26595487"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4C0C8B65" w14:textId="77777777" w:rsidR="004710C0" w:rsidRPr="003D74DF" w:rsidRDefault="004710C0" w:rsidP="006C19EA">
            <w:pPr>
              <w:adjustRightInd w:val="0"/>
              <w:snapToGrid w:val="0"/>
              <w:spacing w:line="240" w:lineRule="auto"/>
              <w:jc w:val="center"/>
              <w:rPr>
                <w:color w:val="auto"/>
              </w:rPr>
            </w:pPr>
            <w:r w:rsidRPr="003D74DF">
              <w:rPr>
                <w:color w:val="auto"/>
              </w:rPr>
              <w:t>2 = Intermediate</w:t>
            </w:r>
          </w:p>
        </w:tc>
      </w:tr>
      <w:tr w:rsidR="006C19EA" w:rsidRPr="003D74DF" w14:paraId="5C489EC9" w14:textId="77777777" w:rsidTr="00746C47">
        <w:trPr>
          <w:cantSplit/>
        </w:trPr>
        <w:tc>
          <w:tcPr>
            <w:tcW w:w="2637" w:type="dxa"/>
            <w:vAlign w:val="center"/>
          </w:tcPr>
          <w:p w14:paraId="49B2FC00"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727A6383" w14:textId="77777777" w:rsidR="004710C0" w:rsidRPr="003D74DF" w:rsidRDefault="004710C0" w:rsidP="006C19EA">
            <w:pPr>
              <w:adjustRightInd w:val="0"/>
              <w:snapToGrid w:val="0"/>
              <w:spacing w:line="240" w:lineRule="auto"/>
              <w:jc w:val="center"/>
              <w:rPr>
                <w:color w:val="auto"/>
              </w:rPr>
            </w:pPr>
            <w:r w:rsidRPr="003D74DF">
              <w:rPr>
                <w:color w:val="auto"/>
              </w:rPr>
              <w:t>3 = Single stem (&lt;1.2 m) with branches ≤30°</w:t>
            </w:r>
          </w:p>
        </w:tc>
      </w:tr>
      <w:tr w:rsidR="006C19EA" w:rsidRPr="003D74DF" w14:paraId="446749AD" w14:textId="77777777" w:rsidTr="00746C47">
        <w:trPr>
          <w:cantSplit/>
        </w:trPr>
        <w:tc>
          <w:tcPr>
            <w:tcW w:w="2637" w:type="dxa"/>
            <w:vAlign w:val="center"/>
          </w:tcPr>
          <w:p w14:paraId="69006B25" w14:textId="77777777" w:rsidR="004710C0" w:rsidRPr="003D74DF" w:rsidRDefault="004710C0" w:rsidP="006C19EA">
            <w:pPr>
              <w:adjustRightInd w:val="0"/>
              <w:snapToGrid w:val="0"/>
              <w:spacing w:line="240" w:lineRule="auto"/>
              <w:jc w:val="center"/>
              <w:rPr>
                <w:color w:val="auto"/>
              </w:rPr>
            </w:pPr>
            <w:r w:rsidRPr="003D74DF">
              <w:rPr>
                <w:color w:val="auto"/>
              </w:rPr>
              <w:t>Trunk quality</w:t>
            </w:r>
          </w:p>
        </w:tc>
        <w:tc>
          <w:tcPr>
            <w:tcW w:w="5220" w:type="dxa"/>
            <w:vAlign w:val="center"/>
          </w:tcPr>
          <w:p w14:paraId="501B5A62" w14:textId="77777777" w:rsidR="004710C0" w:rsidRPr="003D74DF" w:rsidRDefault="004710C0" w:rsidP="006C19EA">
            <w:pPr>
              <w:adjustRightInd w:val="0"/>
              <w:snapToGrid w:val="0"/>
              <w:spacing w:line="240" w:lineRule="auto"/>
              <w:jc w:val="center"/>
              <w:rPr>
                <w:color w:val="auto"/>
              </w:rPr>
            </w:pPr>
            <w:r w:rsidRPr="003D74DF">
              <w:rPr>
                <w:color w:val="auto"/>
              </w:rPr>
              <w:t>1 = Defective</w:t>
            </w:r>
          </w:p>
        </w:tc>
      </w:tr>
      <w:tr w:rsidR="006C19EA" w:rsidRPr="003D74DF" w14:paraId="0F683356" w14:textId="77777777" w:rsidTr="00746C47">
        <w:trPr>
          <w:cantSplit/>
        </w:trPr>
        <w:tc>
          <w:tcPr>
            <w:tcW w:w="2637" w:type="dxa"/>
            <w:vAlign w:val="center"/>
          </w:tcPr>
          <w:p w14:paraId="49825727"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28563CD3" w14:textId="77777777" w:rsidR="004710C0" w:rsidRPr="003D74DF" w:rsidRDefault="004710C0" w:rsidP="006C19EA">
            <w:pPr>
              <w:adjustRightInd w:val="0"/>
              <w:snapToGrid w:val="0"/>
              <w:spacing w:line="240" w:lineRule="auto"/>
              <w:jc w:val="center"/>
              <w:rPr>
                <w:color w:val="auto"/>
              </w:rPr>
            </w:pPr>
            <w:r w:rsidRPr="003D74DF">
              <w:rPr>
                <w:color w:val="auto"/>
              </w:rPr>
              <w:t>2 = Fair with defects</w:t>
            </w:r>
          </w:p>
        </w:tc>
      </w:tr>
      <w:tr w:rsidR="006C19EA" w:rsidRPr="003D74DF" w14:paraId="014F43A2" w14:textId="77777777" w:rsidTr="00746C47">
        <w:trPr>
          <w:cantSplit/>
        </w:trPr>
        <w:tc>
          <w:tcPr>
            <w:tcW w:w="2637" w:type="dxa"/>
            <w:vAlign w:val="center"/>
          </w:tcPr>
          <w:p w14:paraId="2B862510"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5448A0D7" w14:textId="77777777" w:rsidR="004710C0" w:rsidRPr="003D74DF" w:rsidRDefault="004710C0" w:rsidP="006C19EA">
            <w:pPr>
              <w:adjustRightInd w:val="0"/>
              <w:snapToGrid w:val="0"/>
              <w:spacing w:line="240" w:lineRule="auto"/>
              <w:jc w:val="center"/>
              <w:rPr>
                <w:color w:val="auto"/>
              </w:rPr>
            </w:pPr>
            <w:r w:rsidRPr="003D74DF">
              <w:rPr>
                <w:color w:val="auto"/>
              </w:rPr>
              <w:t>3 = No defects or only minor defects</w:t>
            </w:r>
          </w:p>
        </w:tc>
      </w:tr>
      <w:tr w:rsidR="006C19EA" w:rsidRPr="003D74DF" w14:paraId="488E40A5" w14:textId="77777777" w:rsidTr="00746C47">
        <w:trPr>
          <w:cantSplit/>
        </w:trPr>
        <w:tc>
          <w:tcPr>
            <w:tcW w:w="2637" w:type="dxa"/>
            <w:vAlign w:val="center"/>
          </w:tcPr>
          <w:p w14:paraId="58E24410" w14:textId="77777777" w:rsidR="004710C0" w:rsidRPr="003D74DF" w:rsidRDefault="004710C0" w:rsidP="006C19EA">
            <w:pPr>
              <w:adjustRightInd w:val="0"/>
              <w:snapToGrid w:val="0"/>
              <w:spacing w:line="240" w:lineRule="auto"/>
              <w:jc w:val="center"/>
              <w:rPr>
                <w:color w:val="auto"/>
              </w:rPr>
            </w:pPr>
            <w:r w:rsidRPr="003D74DF">
              <w:rPr>
                <w:color w:val="auto"/>
              </w:rPr>
              <w:t>Forking</w:t>
            </w:r>
          </w:p>
        </w:tc>
        <w:tc>
          <w:tcPr>
            <w:tcW w:w="5220" w:type="dxa"/>
            <w:vAlign w:val="center"/>
          </w:tcPr>
          <w:p w14:paraId="7B5A0C13" w14:textId="77777777" w:rsidR="004710C0" w:rsidRPr="003D74DF" w:rsidRDefault="004710C0" w:rsidP="006C19EA">
            <w:pPr>
              <w:adjustRightInd w:val="0"/>
              <w:snapToGrid w:val="0"/>
              <w:spacing w:line="240" w:lineRule="auto"/>
              <w:jc w:val="center"/>
              <w:rPr>
                <w:color w:val="auto"/>
              </w:rPr>
            </w:pPr>
            <w:r w:rsidRPr="003D74DF">
              <w:rPr>
                <w:color w:val="auto"/>
              </w:rPr>
              <w:t>1 = Below DBH</w:t>
            </w:r>
          </w:p>
        </w:tc>
      </w:tr>
      <w:tr w:rsidR="006C19EA" w:rsidRPr="003D74DF" w14:paraId="4DE1063E" w14:textId="77777777" w:rsidTr="00746C47">
        <w:trPr>
          <w:cantSplit/>
        </w:trPr>
        <w:tc>
          <w:tcPr>
            <w:tcW w:w="2637" w:type="dxa"/>
            <w:vAlign w:val="center"/>
          </w:tcPr>
          <w:p w14:paraId="1452CAA4"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4734C11B" w14:textId="77777777" w:rsidR="004710C0" w:rsidRPr="003D74DF" w:rsidRDefault="004710C0" w:rsidP="006C19EA">
            <w:pPr>
              <w:adjustRightInd w:val="0"/>
              <w:snapToGrid w:val="0"/>
              <w:spacing w:line="240" w:lineRule="auto"/>
              <w:jc w:val="center"/>
              <w:rPr>
                <w:color w:val="auto"/>
              </w:rPr>
            </w:pPr>
            <w:r w:rsidRPr="003D74DF">
              <w:rPr>
                <w:color w:val="auto"/>
              </w:rPr>
              <w:t>2 = At DBH</w:t>
            </w:r>
          </w:p>
        </w:tc>
      </w:tr>
      <w:tr w:rsidR="006C19EA" w:rsidRPr="003D74DF" w14:paraId="3AC50293" w14:textId="77777777" w:rsidTr="00746C47">
        <w:trPr>
          <w:cantSplit/>
        </w:trPr>
        <w:tc>
          <w:tcPr>
            <w:tcW w:w="2637" w:type="dxa"/>
            <w:vAlign w:val="center"/>
          </w:tcPr>
          <w:p w14:paraId="4CB965C5"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7F8209F5" w14:textId="77777777" w:rsidR="004710C0" w:rsidRPr="003D74DF" w:rsidRDefault="004710C0" w:rsidP="006C19EA">
            <w:pPr>
              <w:adjustRightInd w:val="0"/>
              <w:snapToGrid w:val="0"/>
              <w:spacing w:line="240" w:lineRule="auto"/>
              <w:jc w:val="center"/>
              <w:rPr>
                <w:color w:val="auto"/>
              </w:rPr>
            </w:pPr>
            <w:r w:rsidRPr="003D74DF">
              <w:rPr>
                <w:color w:val="auto"/>
              </w:rPr>
              <w:t>3 = No branching</w:t>
            </w:r>
          </w:p>
        </w:tc>
      </w:tr>
      <w:tr w:rsidR="006C19EA" w:rsidRPr="003D74DF" w14:paraId="551531DF" w14:textId="77777777" w:rsidTr="00746C47">
        <w:trPr>
          <w:cantSplit/>
        </w:trPr>
        <w:tc>
          <w:tcPr>
            <w:tcW w:w="2637" w:type="dxa"/>
            <w:vAlign w:val="center"/>
          </w:tcPr>
          <w:p w14:paraId="3300A3EF" w14:textId="77777777" w:rsidR="004710C0" w:rsidRPr="003D74DF" w:rsidRDefault="004710C0" w:rsidP="006C19EA">
            <w:pPr>
              <w:adjustRightInd w:val="0"/>
              <w:snapToGrid w:val="0"/>
              <w:spacing w:line="240" w:lineRule="auto"/>
              <w:jc w:val="center"/>
              <w:rPr>
                <w:color w:val="auto"/>
              </w:rPr>
            </w:pPr>
            <w:r w:rsidRPr="003D74DF">
              <w:rPr>
                <w:color w:val="auto"/>
              </w:rPr>
              <w:t>Fruit production</w:t>
            </w:r>
          </w:p>
        </w:tc>
        <w:tc>
          <w:tcPr>
            <w:tcW w:w="5220" w:type="dxa"/>
            <w:vAlign w:val="center"/>
          </w:tcPr>
          <w:p w14:paraId="3A9DDC32" w14:textId="77777777" w:rsidR="004710C0" w:rsidRPr="003D74DF" w:rsidRDefault="004710C0" w:rsidP="006C19EA">
            <w:pPr>
              <w:adjustRightInd w:val="0"/>
              <w:snapToGrid w:val="0"/>
              <w:spacing w:line="240" w:lineRule="auto"/>
              <w:jc w:val="center"/>
              <w:rPr>
                <w:color w:val="auto"/>
              </w:rPr>
            </w:pPr>
            <w:r w:rsidRPr="003D74DF">
              <w:rPr>
                <w:color w:val="auto"/>
              </w:rPr>
              <w:t>0 = No fruits</w:t>
            </w:r>
          </w:p>
        </w:tc>
      </w:tr>
      <w:tr w:rsidR="006C19EA" w:rsidRPr="003D74DF" w14:paraId="1767868E" w14:textId="77777777" w:rsidTr="00746C47">
        <w:trPr>
          <w:cantSplit/>
        </w:trPr>
        <w:tc>
          <w:tcPr>
            <w:tcW w:w="2637" w:type="dxa"/>
            <w:vAlign w:val="center"/>
          </w:tcPr>
          <w:p w14:paraId="29270B55"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59EA951E" w14:textId="77777777" w:rsidR="004710C0" w:rsidRPr="003D74DF" w:rsidRDefault="004710C0" w:rsidP="006C19EA">
            <w:pPr>
              <w:adjustRightInd w:val="0"/>
              <w:snapToGrid w:val="0"/>
              <w:spacing w:line="240" w:lineRule="auto"/>
              <w:jc w:val="center"/>
              <w:rPr>
                <w:color w:val="auto"/>
              </w:rPr>
            </w:pPr>
            <w:r w:rsidRPr="003D74DF">
              <w:rPr>
                <w:color w:val="auto"/>
              </w:rPr>
              <w:t>1 = Up to 25% of the branches</w:t>
            </w:r>
          </w:p>
        </w:tc>
      </w:tr>
      <w:tr w:rsidR="006C19EA" w:rsidRPr="003D74DF" w14:paraId="090ED6F8" w14:textId="77777777" w:rsidTr="00746C47">
        <w:trPr>
          <w:cantSplit/>
        </w:trPr>
        <w:tc>
          <w:tcPr>
            <w:tcW w:w="2637" w:type="dxa"/>
            <w:vAlign w:val="center"/>
          </w:tcPr>
          <w:p w14:paraId="79A1A337"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48FF6692" w14:textId="77777777" w:rsidR="004710C0" w:rsidRPr="003D74DF" w:rsidRDefault="004710C0" w:rsidP="006C19EA">
            <w:pPr>
              <w:adjustRightInd w:val="0"/>
              <w:snapToGrid w:val="0"/>
              <w:spacing w:line="240" w:lineRule="auto"/>
              <w:jc w:val="center"/>
              <w:rPr>
                <w:color w:val="auto"/>
              </w:rPr>
            </w:pPr>
            <w:r w:rsidRPr="003D74DF">
              <w:rPr>
                <w:color w:val="auto"/>
              </w:rPr>
              <w:t>2 = Up to 50%</w:t>
            </w:r>
          </w:p>
        </w:tc>
      </w:tr>
      <w:tr w:rsidR="006C19EA" w:rsidRPr="003D74DF" w14:paraId="19E4D61E" w14:textId="77777777" w:rsidTr="00746C47">
        <w:trPr>
          <w:cantSplit/>
        </w:trPr>
        <w:tc>
          <w:tcPr>
            <w:tcW w:w="2637" w:type="dxa"/>
            <w:vAlign w:val="center"/>
          </w:tcPr>
          <w:p w14:paraId="19599919"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1D5325FB" w14:textId="77777777" w:rsidR="004710C0" w:rsidRPr="003D74DF" w:rsidRDefault="004710C0" w:rsidP="006C19EA">
            <w:pPr>
              <w:adjustRightInd w:val="0"/>
              <w:snapToGrid w:val="0"/>
              <w:spacing w:line="240" w:lineRule="auto"/>
              <w:jc w:val="center"/>
              <w:rPr>
                <w:color w:val="auto"/>
              </w:rPr>
            </w:pPr>
            <w:r w:rsidRPr="003D74DF">
              <w:rPr>
                <w:color w:val="auto"/>
              </w:rPr>
              <w:t>3 = Up to 75%</w:t>
            </w:r>
          </w:p>
        </w:tc>
      </w:tr>
      <w:tr w:rsidR="006C19EA" w:rsidRPr="003D74DF" w14:paraId="1D9D9369" w14:textId="77777777" w:rsidTr="00746C47">
        <w:trPr>
          <w:cantSplit/>
        </w:trPr>
        <w:tc>
          <w:tcPr>
            <w:tcW w:w="2637" w:type="dxa"/>
            <w:vAlign w:val="center"/>
          </w:tcPr>
          <w:p w14:paraId="7AF6FEC2"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70984BB7" w14:textId="77777777" w:rsidR="004710C0" w:rsidRPr="003D74DF" w:rsidRDefault="004710C0" w:rsidP="006C19EA">
            <w:pPr>
              <w:adjustRightInd w:val="0"/>
              <w:snapToGrid w:val="0"/>
              <w:spacing w:line="240" w:lineRule="auto"/>
              <w:jc w:val="center"/>
              <w:rPr>
                <w:color w:val="auto"/>
              </w:rPr>
            </w:pPr>
            <w:r w:rsidRPr="003D74DF">
              <w:rPr>
                <w:color w:val="auto"/>
              </w:rPr>
              <w:t>4 = Up to 100%</w:t>
            </w:r>
          </w:p>
        </w:tc>
      </w:tr>
      <w:tr w:rsidR="006C19EA" w:rsidRPr="003D74DF" w14:paraId="0F503637" w14:textId="77777777" w:rsidTr="00746C47">
        <w:trPr>
          <w:cantSplit/>
        </w:trPr>
        <w:tc>
          <w:tcPr>
            <w:tcW w:w="2637" w:type="dxa"/>
            <w:vAlign w:val="center"/>
          </w:tcPr>
          <w:p w14:paraId="412CD439" w14:textId="77777777" w:rsidR="004710C0" w:rsidRPr="003D74DF" w:rsidRDefault="004710C0" w:rsidP="006C19EA">
            <w:pPr>
              <w:adjustRightInd w:val="0"/>
              <w:snapToGrid w:val="0"/>
              <w:spacing w:line="240" w:lineRule="auto"/>
              <w:jc w:val="center"/>
              <w:rPr>
                <w:color w:val="auto"/>
              </w:rPr>
            </w:pPr>
            <w:r w:rsidRPr="003D74DF">
              <w:rPr>
                <w:color w:val="auto"/>
              </w:rPr>
              <w:t>Fruit quality</w:t>
            </w:r>
          </w:p>
        </w:tc>
        <w:tc>
          <w:tcPr>
            <w:tcW w:w="5220" w:type="dxa"/>
            <w:vAlign w:val="center"/>
          </w:tcPr>
          <w:p w14:paraId="6FD66792" w14:textId="77777777" w:rsidR="004710C0" w:rsidRPr="003D74DF" w:rsidRDefault="004710C0" w:rsidP="006C19EA">
            <w:pPr>
              <w:adjustRightInd w:val="0"/>
              <w:snapToGrid w:val="0"/>
              <w:spacing w:line="240" w:lineRule="auto"/>
              <w:jc w:val="center"/>
              <w:rPr>
                <w:color w:val="auto"/>
              </w:rPr>
            </w:pPr>
            <w:r w:rsidRPr="003D74DF">
              <w:rPr>
                <w:color w:val="auto"/>
              </w:rPr>
              <w:t>0 = Very bitter</w:t>
            </w:r>
          </w:p>
        </w:tc>
      </w:tr>
      <w:tr w:rsidR="006C19EA" w:rsidRPr="003D74DF" w14:paraId="420B7717" w14:textId="77777777" w:rsidTr="00746C47">
        <w:trPr>
          <w:cantSplit/>
        </w:trPr>
        <w:tc>
          <w:tcPr>
            <w:tcW w:w="2637" w:type="dxa"/>
            <w:vAlign w:val="center"/>
          </w:tcPr>
          <w:p w14:paraId="133C9E4C"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17917392" w14:textId="77777777" w:rsidR="004710C0" w:rsidRPr="003D74DF" w:rsidRDefault="004710C0" w:rsidP="006C19EA">
            <w:pPr>
              <w:adjustRightInd w:val="0"/>
              <w:snapToGrid w:val="0"/>
              <w:spacing w:line="240" w:lineRule="auto"/>
              <w:jc w:val="center"/>
              <w:rPr>
                <w:color w:val="auto"/>
              </w:rPr>
            </w:pPr>
            <w:r w:rsidRPr="003D74DF">
              <w:rPr>
                <w:color w:val="auto"/>
              </w:rPr>
              <w:t>1 = Bitter</w:t>
            </w:r>
          </w:p>
        </w:tc>
      </w:tr>
      <w:tr w:rsidR="006C19EA" w:rsidRPr="003D74DF" w14:paraId="5B646FCC" w14:textId="77777777" w:rsidTr="00746C47">
        <w:trPr>
          <w:cantSplit/>
        </w:trPr>
        <w:tc>
          <w:tcPr>
            <w:tcW w:w="2637" w:type="dxa"/>
            <w:vAlign w:val="center"/>
          </w:tcPr>
          <w:p w14:paraId="4CE47908"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74041347" w14:textId="77777777" w:rsidR="004710C0" w:rsidRPr="003D74DF" w:rsidRDefault="004710C0" w:rsidP="006C19EA">
            <w:pPr>
              <w:adjustRightInd w:val="0"/>
              <w:snapToGrid w:val="0"/>
              <w:spacing w:line="240" w:lineRule="auto"/>
              <w:jc w:val="center"/>
              <w:rPr>
                <w:color w:val="auto"/>
              </w:rPr>
            </w:pPr>
            <w:r w:rsidRPr="003D74DF">
              <w:rPr>
                <w:color w:val="auto"/>
              </w:rPr>
              <w:t>2 = Sweet</w:t>
            </w:r>
          </w:p>
        </w:tc>
      </w:tr>
      <w:tr w:rsidR="006C19EA" w:rsidRPr="003D74DF" w14:paraId="02B270FB" w14:textId="77777777" w:rsidTr="00746C47">
        <w:trPr>
          <w:cantSplit/>
        </w:trPr>
        <w:tc>
          <w:tcPr>
            <w:tcW w:w="2637" w:type="dxa"/>
            <w:vAlign w:val="center"/>
          </w:tcPr>
          <w:p w14:paraId="3721B941"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23CCCBC8" w14:textId="77777777" w:rsidR="004710C0" w:rsidRPr="003D74DF" w:rsidRDefault="004710C0" w:rsidP="006C19EA">
            <w:pPr>
              <w:adjustRightInd w:val="0"/>
              <w:snapToGrid w:val="0"/>
              <w:spacing w:line="240" w:lineRule="auto"/>
              <w:jc w:val="center"/>
              <w:rPr>
                <w:color w:val="auto"/>
              </w:rPr>
            </w:pPr>
            <w:r w:rsidRPr="003D74DF">
              <w:rPr>
                <w:color w:val="auto"/>
              </w:rPr>
              <w:t>3 = Very sweet</w:t>
            </w:r>
          </w:p>
        </w:tc>
      </w:tr>
      <w:tr w:rsidR="006C19EA" w:rsidRPr="003D74DF" w14:paraId="2DA26A16" w14:textId="77777777" w:rsidTr="00746C47">
        <w:trPr>
          <w:cantSplit/>
        </w:trPr>
        <w:tc>
          <w:tcPr>
            <w:tcW w:w="2637" w:type="dxa"/>
            <w:vAlign w:val="center"/>
          </w:tcPr>
          <w:p w14:paraId="12A4FEF0" w14:textId="77777777" w:rsidR="004710C0" w:rsidRPr="003D74DF" w:rsidRDefault="004710C0" w:rsidP="006C19EA">
            <w:pPr>
              <w:adjustRightInd w:val="0"/>
              <w:snapToGrid w:val="0"/>
              <w:spacing w:line="240" w:lineRule="auto"/>
              <w:jc w:val="center"/>
              <w:rPr>
                <w:color w:val="auto"/>
              </w:rPr>
            </w:pPr>
            <w:r w:rsidRPr="003D74DF">
              <w:rPr>
                <w:color w:val="auto"/>
              </w:rPr>
              <w:t>Foliage quality</w:t>
            </w:r>
          </w:p>
        </w:tc>
        <w:tc>
          <w:tcPr>
            <w:tcW w:w="5220" w:type="dxa"/>
            <w:vAlign w:val="center"/>
          </w:tcPr>
          <w:p w14:paraId="5ED5080B" w14:textId="77777777" w:rsidR="004710C0" w:rsidRPr="003D74DF" w:rsidRDefault="004710C0" w:rsidP="006C19EA">
            <w:pPr>
              <w:adjustRightInd w:val="0"/>
              <w:snapToGrid w:val="0"/>
              <w:spacing w:line="240" w:lineRule="auto"/>
              <w:jc w:val="center"/>
              <w:rPr>
                <w:color w:val="auto"/>
              </w:rPr>
            </w:pPr>
            <w:r w:rsidRPr="003D74DF">
              <w:rPr>
                <w:color w:val="auto"/>
              </w:rPr>
              <w:t>1 = Foliage on up to 1/3 of the branches</w:t>
            </w:r>
          </w:p>
        </w:tc>
      </w:tr>
      <w:tr w:rsidR="006C19EA" w:rsidRPr="003D74DF" w14:paraId="1BCBD8DE" w14:textId="77777777" w:rsidTr="00746C47">
        <w:trPr>
          <w:cantSplit/>
        </w:trPr>
        <w:tc>
          <w:tcPr>
            <w:tcW w:w="2637" w:type="dxa"/>
            <w:vAlign w:val="center"/>
          </w:tcPr>
          <w:p w14:paraId="4ACC8A89" w14:textId="77777777" w:rsidR="004710C0" w:rsidRPr="003D74DF" w:rsidRDefault="004710C0" w:rsidP="006C19EA">
            <w:pPr>
              <w:adjustRightInd w:val="0"/>
              <w:snapToGrid w:val="0"/>
              <w:spacing w:line="240" w:lineRule="auto"/>
              <w:jc w:val="center"/>
              <w:rPr>
                <w:color w:val="auto"/>
              </w:rPr>
            </w:pPr>
          </w:p>
        </w:tc>
        <w:tc>
          <w:tcPr>
            <w:tcW w:w="5220" w:type="dxa"/>
            <w:vAlign w:val="center"/>
          </w:tcPr>
          <w:p w14:paraId="23EB7A9F" w14:textId="77777777" w:rsidR="004710C0" w:rsidRPr="003D74DF" w:rsidRDefault="004710C0" w:rsidP="006C19EA">
            <w:pPr>
              <w:adjustRightInd w:val="0"/>
              <w:snapToGrid w:val="0"/>
              <w:spacing w:line="240" w:lineRule="auto"/>
              <w:jc w:val="center"/>
              <w:rPr>
                <w:color w:val="auto"/>
              </w:rPr>
            </w:pPr>
            <w:r w:rsidRPr="003D74DF">
              <w:rPr>
                <w:color w:val="auto"/>
              </w:rPr>
              <w:t>2 = Up to 2/3 of the branches</w:t>
            </w:r>
          </w:p>
        </w:tc>
      </w:tr>
      <w:tr w:rsidR="006C19EA" w:rsidRPr="003D74DF" w14:paraId="7BA990C6" w14:textId="77777777" w:rsidTr="00746C47">
        <w:trPr>
          <w:cantSplit/>
        </w:trPr>
        <w:tc>
          <w:tcPr>
            <w:tcW w:w="2637" w:type="dxa"/>
            <w:tcBorders>
              <w:bottom w:val="single" w:sz="8" w:space="0" w:color="auto"/>
            </w:tcBorders>
            <w:vAlign w:val="center"/>
          </w:tcPr>
          <w:p w14:paraId="764B6B7A" w14:textId="77777777" w:rsidR="004710C0" w:rsidRPr="003D74DF" w:rsidRDefault="004710C0" w:rsidP="006C19EA">
            <w:pPr>
              <w:adjustRightInd w:val="0"/>
              <w:snapToGrid w:val="0"/>
              <w:spacing w:line="240" w:lineRule="auto"/>
              <w:jc w:val="center"/>
              <w:rPr>
                <w:color w:val="auto"/>
              </w:rPr>
            </w:pPr>
          </w:p>
        </w:tc>
        <w:tc>
          <w:tcPr>
            <w:tcW w:w="5220" w:type="dxa"/>
            <w:tcBorders>
              <w:bottom w:val="single" w:sz="8" w:space="0" w:color="auto"/>
            </w:tcBorders>
            <w:vAlign w:val="center"/>
          </w:tcPr>
          <w:p w14:paraId="46671551" w14:textId="77777777" w:rsidR="004710C0" w:rsidRPr="003D74DF" w:rsidRDefault="004710C0" w:rsidP="006C19EA">
            <w:pPr>
              <w:adjustRightInd w:val="0"/>
              <w:snapToGrid w:val="0"/>
              <w:spacing w:line="240" w:lineRule="auto"/>
              <w:jc w:val="center"/>
              <w:rPr>
                <w:color w:val="auto"/>
              </w:rPr>
            </w:pPr>
            <w:r w:rsidRPr="003D74DF">
              <w:rPr>
                <w:color w:val="auto"/>
              </w:rPr>
              <w:t>3 = Full foliage on all branches</w:t>
            </w:r>
          </w:p>
        </w:tc>
      </w:tr>
    </w:tbl>
    <w:p w14:paraId="148BCE2D" w14:textId="77777777" w:rsidR="004710C0" w:rsidRPr="003D74DF" w:rsidRDefault="004710C0" w:rsidP="006C19EA">
      <w:pPr>
        <w:pStyle w:val="MDPI41tablecaption"/>
        <w:jc w:val="both"/>
        <w:rPr>
          <w:rFonts w:cs="Times New Roman"/>
          <w:snapToGrid w:val="0"/>
          <w:color w:val="auto"/>
          <w:szCs w:val="18"/>
        </w:rPr>
      </w:pPr>
      <w:r w:rsidRPr="003D74DF">
        <w:rPr>
          <w:rFonts w:cs="Times New Roman"/>
          <w:b/>
          <w:snapToGrid w:val="0"/>
          <w:color w:val="auto"/>
          <w:szCs w:val="18"/>
        </w:rPr>
        <w:t xml:space="preserve">Table 3. </w:t>
      </w:r>
      <w:r w:rsidRPr="003D74DF">
        <w:rPr>
          <w:rFonts w:cs="Times New Roman"/>
          <w:snapToGrid w:val="0"/>
          <w:color w:val="auto"/>
          <w:szCs w:val="18"/>
        </w:rPr>
        <w:t xml:space="preserve">Scoring ranges for quantitative variables used in the selection of </w:t>
      </w:r>
      <w:r w:rsidRPr="003D74DF">
        <w:rPr>
          <w:rFonts w:cs="Times New Roman"/>
          <w:i/>
          <w:iCs/>
          <w:snapToGrid w:val="0"/>
          <w:color w:val="auto"/>
          <w:szCs w:val="18"/>
        </w:rPr>
        <w:t>N. pallida</w:t>
      </w:r>
      <w:r w:rsidRPr="003D74DF">
        <w:rPr>
          <w:rFonts w:cs="Times New Roman"/>
          <w:snapToGrid w:val="0"/>
          <w:color w:val="auto"/>
          <w:szCs w:val="18"/>
        </w:rPr>
        <w:t xml:space="preserve"> superior tree candidates.</w:t>
      </w:r>
    </w:p>
    <w:tbl>
      <w:tblPr>
        <w:tblW w:w="7857" w:type="dxa"/>
        <w:tblInd w:w="2608" w:type="dxa"/>
        <w:tblBorders>
          <w:top w:val="single" w:sz="8" w:space="0" w:color="auto"/>
          <w:bottom w:val="single" w:sz="8" w:space="0" w:color="auto"/>
        </w:tblBorders>
        <w:tblLayout w:type="fixed"/>
        <w:tblCellMar>
          <w:left w:w="0" w:type="dxa"/>
          <w:right w:w="0" w:type="dxa"/>
        </w:tblCellMar>
        <w:tblLook w:val="0020" w:firstRow="1" w:lastRow="0" w:firstColumn="0" w:lastColumn="0" w:noHBand="0" w:noVBand="0"/>
      </w:tblPr>
      <w:tblGrid>
        <w:gridCol w:w="3878"/>
        <w:gridCol w:w="3979"/>
      </w:tblGrid>
      <w:tr w:rsidR="006C19EA" w:rsidRPr="003D74DF" w14:paraId="7BF94FD2" w14:textId="77777777" w:rsidTr="006C19EA">
        <w:trPr>
          <w:tblHeader/>
        </w:trPr>
        <w:tc>
          <w:tcPr>
            <w:tcW w:w="5165" w:type="dxa"/>
            <w:tcBorders>
              <w:top w:val="single" w:sz="8" w:space="0" w:color="auto"/>
              <w:bottom w:val="single" w:sz="4" w:space="0" w:color="auto"/>
            </w:tcBorders>
            <w:vAlign w:val="center"/>
          </w:tcPr>
          <w:p w14:paraId="52714593" w14:textId="77777777" w:rsidR="004710C0" w:rsidRPr="003D74DF" w:rsidRDefault="004710C0" w:rsidP="006C19EA">
            <w:pPr>
              <w:adjustRightInd w:val="0"/>
              <w:snapToGrid w:val="0"/>
              <w:spacing w:line="240" w:lineRule="auto"/>
              <w:jc w:val="center"/>
              <w:rPr>
                <w:b/>
                <w:color w:val="auto"/>
              </w:rPr>
            </w:pPr>
            <w:r w:rsidRPr="003D74DF">
              <w:rPr>
                <w:b/>
                <w:bCs/>
                <w:color w:val="auto"/>
              </w:rPr>
              <w:t>Variable</w:t>
            </w:r>
          </w:p>
        </w:tc>
        <w:tc>
          <w:tcPr>
            <w:tcW w:w="5301" w:type="dxa"/>
            <w:tcBorders>
              <w:top w:val="single" w:sz="8" w:space="0" w:color="auto"/>
              <w:bottom w:val="single" w:sz="4" w:space="0" w:color="auto"/>
            </w:tcBorders>
            <w:vAlign w:val="center"/>
          </w:tcPr>
          <w:p w14:paraId="5E86FF34" w14:textId="77777777" w:rsidR="004710C0" w:rsidRPr="003D74DF" w:rsidRDefault="004710C0" w:rsidP="006C19EA">
            <w:pPr>
              <w:adjustRightInd w:val="0"/>
              <w:snapToGrid w:val="0"/>
              <w:spacing w:line="240" w:lineRule="auto"/>
              <w:jc w:val="center"/>
              <w:rPr>
                <w:b/>
                <w:color w:val="auto"/>
              </w:rPr>
            </w:pPr>
            <w:r w:rsidRPr="003D74DF">
              <w:rPr>
                <w:b/>
                <w:bCs/>
                <w:color w:val="auto"/>
              </w:rPr>
              <w:t>Score Ranges</w:t>
            </w:r>
          </w:p>
        </w:tc>
      </w:tr>
      <w:tr w:rsidR="006C19EA" w:rsidRPr="003D74DF" w14:paraId="496E4FE4" w14:textId="77777777" w:rsidTr="006C19EA">
        <w:tc>
          <w:tcPr>
            <w:tcW w:w="5165" w:type="dxa"/>
            <w:tcBorders>
              <w:top w:val="single" w:sz="4" w:space="0" w:color="auto"/>
            </w:tcBorders>
            <w:vAlign w:val="center"/>
          </w:tcPr>
          <w:p w14:paraId="267814A4" w14:textId="77777777" w:rsidR="004710C0" w:rsidRPr="003D74DF" w:rsidRDefault="004710C0" w:rsidP="006C19EA">
            <w:pPr>
              <w:adjustRightInd w:val="0"/>
              <w:snapToGrid w:val="0"/>
              <w:spacing w:line="240" w:lineRule="auto"/>
              <w:jc w:val="center"/>
              <w:rPr>
                <w:color w:val="auto"/>
              </w:rPr>
            </w:pPr>
            <w:r w:rsidRPr="003D74DF">
              <w:rPr>
                <w:color w:val="auto"/>
              </w:rPr>
              <w:t>Diameter at breast height (DBH) (cm)</w:t>
            </w:r>
          </w:p>
        </w:tc>
        <w:tc>
          <w:tcPr>
            <w:tcW w:w="5301" w:type="dxa"/>
            <w:tcBorders>
              <w:top w:val="single" w:sz="4" w:space="0" w:color="auto"/>
            </w:tcBorders>
            <w:vAlign w:val="center"/>
          </w:tcPr>
          <w:p w14:paraId="67BC9A0A" w14:textId="77777777" w:rsidR="004710C0" w:rsidRPr="003D74DF" w:rsidRDefault="004710C0" w:rsidP="006C19EA">
            <w:pPr>
              <w:adjustRightInd w:val="0"/>
              <w:snapToGrid w:val="0"/>
              <w:spacing w:line="240" w:lineRule="auto"/>
              <w:jc w:val="center"/>
              <w:rPr>
                <w:color w:val="auto"/>
              </w:rPr>
            </w:pPr>
            <w:r w:rsidRPr="003D74DF">
              <w:rPr>
                <w:color w:val="auto"/>
              </w:rPr>
              <w:t>1 = 10–35 cm</w:t>
            </w:r>
          </w:p>
        </w:tc>
      </w:tr>
      <w:tr w:rsidR="006C19EA" w:rsidRPr="003D74DF" w14:paraId="139CB8EE" w14:textId="77777777" w:rsidTr="006C19EA">
        <w:tc>
          <w:tcPr>
            <w:tcW w:w="5165" w:type="dxa"/>
            <w:vAlign w:val="center"/>
          </w:tcPr>
          <w:p w14:paraId="27FBCB00"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01A78B6E" w14:textId="77777777" w:rsidR="004710C0" w:rsidRPr="003D74DF" w:rsidRDefault="004710C0" w:rsidP="006C19EA">
            <w:pPr>
              <w:adjustRightInd w:val="0"/>
              <w:snapToGrid w:val="0"/>
              <w:spacing w:line="240" w:lineRule="auto"/>
              <w:jc w:val="center"/>
              <w:rPr>
                <w:color w:val="auto"/>
              </w:rPr>
            </w:pPr>
            <w:r w:rsidRPr="003D74DF">
              <w:rPr>
                <w:color w:val="auto"/>
              </w:rPr>
              <w:t>2 = 36–60 cm</w:t>
            </w:r>
          </w:p>
        </w:tc>
      </w:tr>
      <w:tr w:rsidR="006C19EA" w:rsidRPr="003D74DF" w14:paraId="76493C6F" w14:textId="77777777" w:rsidTr="006C19EA">
        <w:tc>
          <w:tcPr>
            <w:tcW w:w="5165" w:type="dxa"/>
            <w:vAlign w:val="center"/>
          </w:tcPr>
          <w:p w14:paraId="7E6F3E40"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0CB42702" w14:textId="77777777" w:rsidR="004710C0" w:rsidRPr="003D74DF" w:rsidRDefault="004710C0" w:rsidP="006C19EA">
            <w:pPr>
              <w:adjustRightInd w:val="0"/>
              <w:snapToGrid w:val="0"/>
              <w:spacing w:line="240" w:lineRule="auto"/>
              <w:jc w:val="center"/>
              <w:rPr>
                <w:color w:val="auto"/>
              </w:rPr>
            </w:pPr>
            <w:r w:rsidRPr="003D74DF">
              <w:rPr>
                <w:color w:val="auto"/>
              </w:rPr>
              <w:t>3 = 61–85 cm</w:t>
            </w:r>
          </w:p>
        </w:tc>
      </w:tr>
      <w:tr w:rsidR="006C19EA" w:rsidRPr="003D74DF" w14:paraId="51C7C254" w14:textId="77777777" w:rsidTr="006C19EA">
        <w:tc>
          <w:tcPr>
            <w:tcW w:w="5165" w:type="dxa"/>
            <w:vAlign w:val="center"/>
          </w:tcPr>
          <w:p w14:paraId="72A05DD1"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0D3BFF8F" w14:textId="77777777" w:rsidR="004710C0" w:rsidRPr="003D74DF" w:rsidRDefault="004710C0" w:rsidP="006C19EA">
            <w:pPr>
              <w:adjustRightInd w:val="0"/>
              <w:snapToGrid w:val="0"/>
              <w:spacing w:line="240" w:lineRule="auto"/>
              <w:jc w:val="center"/>
              <w:rPr>
                <w:color w:val="auto"/>
              </w:rPr>
            </w:pPr>
            <w:r w:rsidRPr="003D74DF">
              <w:rPr>
                <w:color w:val="auto"/>
              </w:rPr>
              <w:t>4 = &gt;86 cm</w:t>
            </w:r>
          </w:p>
        </w:tc>
      </w:tr>
      <w:tr w:rsidR="006C19EA" w:rsidRPr="003D74DF" w14:paraId="26077421" w14:textId="77777777" w:rsidTr="006C19EA">
        <w:tc>
          <w:tcPr>
            <w:tcW w:w="5165" w:type="dxa"/>
            <w:vAlign w:val="center"/>
          </w:tcPr>
          <w:p w14:paraId="7776DEE3" w14:textId="77777777" w:rsidR="004710C0" w:rsidRPr="003D74DF" w:rsidRDefault="004710C0" w:rsidP="006C19EA">
            <w:pPr>
              <w:adjustRightInd w:val="0"/>
              <w:snapToGrid w:val="0"/>
              <w:spacing w:line="240" w:lineRule="auto"/>
              <w:jc w:val="center"/>
              <w:rPr>
                <w:color w:val="auto"/>
              </w:rPr>
            </w:pPr>
            <w:r w:rsidRPr="003D74DF">
              <w:rPr>
                <w:color w:val="auto"/>
              </w:rPr>
              <w:t>Total height (m)</w:t>
            </w:r>
          </w:p>
        </w:tc>
        <w:tc>
          <w:tcPr>
            <w:tcW w:w="5301" w:type="dxa"/>
            <w:vAlign w:val="center"/>
          </w:tcPr>
          <w:p w14:paraId="2651AA85" w14:textId="77777777" w:rsidR="004710C0" w:rsidRPr="003D74DF" w:rsidRDefault="004710C0" w:rsidP="006C19EA">
            <w:pPr>
              <w:adjustRightInd w:val="0"/>
              <w:snapToGrid w:val="0"/>
              <w:spacing w:line="240" w:lineRule="auto"/>
              <w:jc w:val="center"/>
              <w:rPr>
                <w:color w:val="auto"/>
              </w:rPr>
            </w:pPr>
            <w:r w:rsidRPr="003D74DF">
              <w:rPr>
                <w:color w:val="auto"/>
              </w:rPr>
              <w:t>1 = 4.0–9.0 m</w:t>
            </w:r>
          </w:p>
        </w:tc>
      </w:tr>
      <w:tr w:rsidR="006C19EA" w:rsidRPr="003D74DF" w14:paraId="6D9612C4" w14:textId="77777777" w:rsidTr="006C19EA">
        <w:tc>
          <w:tcPr>
            <w:tcW w:w="5165" w:type="dxa"/>
            <w:vAlign w:val="center"/>
          </w:tcPr>
          <w:p w14:paraId="06FED83B"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79B9F26C" w14:textId="77777777" w:rsidR="004710C0" w:rsidRPr="003D74DF" w:rsidRDefault="004710C0" w:rsidP="006C19EA">
            <w:pPr>
              <w:adjustRightInd w:val="0"/>
              <w:snapToGrid w:val="0"/>
              <w:spacing w:line="240" w:lineRule="auto"/>
              <w:jc w:val="center"/>
              <w:rPr>
                <w:color w:val="auto"/>
              </w:rPr>
            </w:pPr>
            <w:r w:rsidRPr="003D74DF">
              <w:rPr>
                <w:color w:val="auto"/>
              </w:rPr>
              <w:t>2 = 9.1–14.0 m</w:t>
            </w:r>
          </w:p>
        </w:tc>
      </w:tr>
      <w:tr w:rsidR="006C19EA" w:rsidRPr="003D74DF" w14:paraId="2C530C65" w14:textId="77777777" w:rsidTr="006C19EA">
        <w:tc>
          <w:tcPr>
            <w:tcW w:w="5165" w:type="dxa"/>
            <w:vAlign w:val="center"/>
          </w:tcPr>
          <w:p w14:paraId="315ADB05"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0591255D" w14:textId="77777777" w:rsidR="004710C0" w:rsidRPr="003D74DF" w:rsidRDefault="004710C0" w:rsidP="006C19EA">
            <w:pPr>
              <w:adjustRightInd w:val="0"/>
              <w:snapToGrid w:val="0"/>
              <w:spacing w:line="240" w:lineRule="auto"/>
              <w:jc w:val="center"/>
              <w:rPr>
                <w:color w:val="auto"/>
              </w:rPr>
            </w:pPr>
            <w:r w:rsidRPr="003D74DF">
              <w:rPr>
                <w:color w:val="auto"/>
              </w:rPr>
              <w:t>3 = 14.1–19.0 m</w:t>
            </w:r>
          </w:p>
        </w:tc>
      </w:tr>
      <w:tr w:rsidR="006C19EA" w:rsidRPr="003D74DF" w14:paraId="188D139F" w14:textId="77777777" w:rsidTr="006C19EA">
        <w:tc>
          <w:tcPr>
            <w:tcW w:w="5165" w:type="dxa"/>
            <w:vAlign w:val="center"/>
          </w:tcPr>
          <w:p w14:paraId="090F4D98"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2B207DF6" w14:textId="77777777" w:rsidR="004710C0" w:rsidRPr="003D74DF" w:rsidRDefault="004710C0" w:rsidP="006C19EA">
            <w:pPr>
              <w:adjustRightInd w:val="0"/>
              <w:snapToGrid w:val="0"/>
              <w:spacing w:line="240" w:lineRule="auto"/>
              <w:jc w:val="center"/>
              <w:rPr>
                <w:color w:val="auto"/>
              </w:rPr>
            </w:pPr>
            <w:r w:rsidRPr="003D74DF">
              <w:rPr>
                <w:color w:val="auto"/>
              </w:rPr>
              <w:t>4 = 19.1–24.0 m</w:t>
            </w:r>
          </w:p>
        </w:tc>
      </w:tr>
      <w:tr w:rsidR="006C19EA" w:rsidRPr="003D74DF" w14:paraId="6FB2A2A5" w14:textId="77777777" w:rsidTr="006C19EA">
        <w:tc>
          <w:tcPr>
            <w:tcW w:w="5165" w:type="dxa"/>
            <w:vAlign w:val="center"/>
          </w:tcPr>
          <w:p w14:paraId="773678A6"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7FBF79DA" w14:textId="77777777" w:rsidR="004710C0" w:rsidRPr="003D74DF" w:rsidRDefault="004710C0" w:rsidP="006C19EA">
            <w:pPr>
              <w:adjustRightInd w:val="0"/>
              <w:snapToGrid w:val="0"/>
              <w:spacing w:line="240" w:lineRule="auto"/>
              <w:jc w:val="center"/>
              <w:rPr>
                <w:color w:val="auto"/>
              </w:rPr>
            </w:pPr>
            <w:r w:rsidRPr="003D74DF">
              <w:rPr>
                <w:color w:val="auto"/>
              </w:rPr>
              <w:t>5 = 24.1–29.0 m</w:t>
            </w:r>
          </w:p>
        </w:tc>
      </w:tr>
      <w:tr w:rsidR="006C19EA" w:rsidRPr="003D74DF" w14:paraId="5F46BD6F" w14:textId="77777777" w:rsidTr="006C19EA">
        <w:tc>
          <w:tcPr>
            <w:tcW w:w="5165" w:type="dxa"/>
            <w:vAlign w:val="center"/>
          </w:tcPr>
          <w:p w14:paraId="331676EC" w14:textId="77777777" w:rsidR="004710C0" w:rsidRPr="003D74DF" w:rsidRDefault="004710C0" w:rsidP="006C19EA">
            <w:pPr>
              <w:adjustRightInd w:val="0"/>
              <w:snapToGrid w:val="0"/>
              <w:spacing w:line="240" w:lineRule="auto"/>
              <w:jc w:val="center"/>
              <w:rPr>
                <w:color w:val="auto"/>
              </w:rPr>
            </w:pPr>
            <w:r w:rsidRPr="003D74DF">
              <w:rPr>
                <w:color w:val="auto"/>
              </w:rPr>
              <w:t>Branch height (m)</w:t>
            </w:r>
          </w:p>
        </w:tc>
        <w:tc>
          <w:tcPr>
            <w:tcW w:w="5301" w:type="dxa"/>
            <w:vAlign w:val="center"/>
          </w:tcPr>
          <w:p w14:paraId="7FDD139F" w14:textId="77777777" w:rsidR="004710C0" w:rsidRPr="003D74DF" w:rsidRDefault="004710C0" w:rsidP="006C19EA">
            <w:pPr>
              <w:adjustRightInd w:val="0"/>
              <w:snapToGrid w:val="0"/>
              <w:spacing w:line="240" w:lineRule="auto"/>
              <w:jc w:val="center"/>
              <w:rPr>
                <w:color w:val="auto"/>
              </w:rPr>
            </w:pPr>
            <w:r w:rsidRPr="003D74DF">
              <w:rPr>
                <w:color w:val="auto"/>
              </w:rPr>
              <w:t>1 = 0–2.0 m</w:t>
            </w:r>
          </w:p>
        </w:tc>
      </w:tr>
      <w:tr w:rsidR="006C19EA" w:rsidRPr="003D74DF" w14:paraId="0F0B311E" w14:textId="77777777" w:rsidTr="006C19EA">
        <w:tc>
          <w:tcPr>
            <w:tcW w:w="5165" w:type="dxa"/>
            <w:vAlign w:val="center"/>
          </w:tcPr>
          <w:p w14:paraId="37DE4323"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64C25A33" w14:textId="77777777" w:rsidR="004710C0" w:rsidRPr="003D74DF" w:rsidRDefault="004710C0" w:rsidP="006C19EA">
            <w:pPr>
              <w:adjustRightInd w:val="0"/>
              <w:snapToGrid w:val="0"/>
              <w:spacing w:line="240" w:lineRule="auto"/>
              <w:jc w:val="center"/>
              <w:rPr>
                <w:color w:val="auto"/>
              </w:rPr>
            </w:pPr>
            <w:r w:rsidRPr="003D74DF">
              <w:rPr>
                <w:color w:val="auto"/>
              </w:rPr>
              <w:t>2 = 2.1–4.0 m</w:t>
            </w:r>
          </w:p>
        </w:tc>
      </w:tr>
      <w:tr w:rsidR="006C19EA" w:rsidRPr="003D74DF" w14:paraId="45A3BF77" w14:textId="77777777" w:rsidTr="006C19EA">
        <w:tc>
          <w:tcPr>
            <w:tcW w:w="5165" w:type="dxa"/>
            <w:vAlign w:val="center"/>
          </w:tcPr>
          <w:p w14:paraId="3B681687"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23350F96" w14:textId="77777777" w:rsidR="004710C0" w:rsidRPr="003D74DF" w:rsidRDefault="004710C0" w:rsidP="006C19EA">
            <w:pPr>
              <w:adjustRightInd w:val="0"/>
              <w:snapToGrid w:val="0"/>
              <w:spacing w:line="240" w:lineRule="auto"/>
              <w:jc w:val="center"/>
              <w:rPr>
                <w:color w:val="auto"/>
              </w:rPr>
            </w:pPr>
            <w:r w:rsidRPr="003D74DF">
              <w:rPr>
                <w:color w:val="auto"/>
              </w:rPr>
              <w:t>3 = 4.1–6.0 m</w:t>
            </w:r>
          </w:p>
        </w:tc>
      </w:tr>
      <w:tr w:rsidR="006C19EA" w:rsidRPr="003D74DF" w14:paraId="12DCA2F9" w14:textId="77777777" w:rsidTr="006C19EA">
        <w:tc>
          <w:tcPr>
            <w:tcW w:w="5165" w:type="dxa"/>
            <w:vAlign w:val="center"/>
          </w:tcPr>
          <w:p w14:paraId="35F50722"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141F6118" w14:textId="77777777" w:rsidR="004710C0" w:rsidRPr="003D74DF" w:rsidRDefault="004710C0" w:rsidP="006C19EA">
            <w:pPr>
              <w:adjustRightInd w:val="0"/>
              <w:snapToGrid w:val="0"/>
              <w:spacing w:line="240" w:lineRule="auto"/>
              <w:jc w:val="center"/>
              <w:rPr>
                <w:color w:val="auto"/>
              </w:rPr>
            </w:pPr>
            <w:r w:rsidRPr="003D74DF">
              <w:rPr>
                <w:color w:val="auto"/>
              </w:rPr>
              <w:t>4 = 6.1–8.0 m</w:t>
            </w:r>
          </w:p>
        </w:tc>
      </w:tr>
      <w:tr w:rsidR="006C19EA" w:rsidRPr="003D74DF" w14:paraId="5A6CBF54" w14:textId="77777777" w:rsidTr="006C19EA">
        <w:tc>
          <w:tcPr>
            <w:tcW w:w="5165" w:type="dxa"/>
            <w:vAlign w:val="center"/>
          </w:tcPr>
          <w:p w14:paraId="3564E859"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7B327984" w14:textId="77777777" w:rsidR="004710C0" w:rsidRPr="003D74DF" w:rsidRDefault="004710C0" w:rsidP="006C19EA">
            <w:pPr>
              <w:adjustRightInd w:val="0"/>
              <w:snapToGrid w:val="0"/>
              <w:spacing w:line="240" w:lineRule="auto"/>
              <w:jc w:val="center"/>
              <w:rPr>
                <w:color w:val="auto"/>
              </w:rPr>
            </w:pPr>
            <w:r w:rsidRPr="003D74DF">
              <w:rPr>
                <w:color w:val="auto"/>
              </w:rPr>
              <w:t>5 = &gt;8.1 m</w:t>
            </w:r>
          </w:p>
        </w:tc>
      </w:tr>
      <w:tr w:rsidR="006C19EA" w:rsidRPr="003D74DF" w14:paraId="35B14343" w14:textId="77777777" w:rsidTr="006C19EA">
        <w:tc>
          <w:tcPr>
            <w:tcW w:w="5165" w:type="dxa"/>
            <w:vAlign w:val="center"/>
          </w:tcPr>
          <w:p w14:paraId="18F4D575" w14:textId="77777777" w:rsidR="004710C0" w:rsidRPr="003D74DF" w:rsidRDefault="004710C0" w:rsidP="006C19EA">
            <w:pPr>
              <w:adjustRightInd w:val="0"/>
              <w:snapToGrid w:val="0"/>
              <w:spacing w:line="240" w:lineRule="auto"/>
              <w:jc w:val="center"/>
              <w:rPr>
                <w:color w:val="auto"/>
              </w:rPr>
            </w:pPr>
            <w:r w:rsidRPr="003D74DF">
              <w:rPr>
                <w:color w:val="auto"/>
              </w:rPr>
              <w:t>Crown diameter (m)</w:t>
            </w:r>
          </w:p>
        </w:tc>
        <w:tc>
          <w:tcPr>
            <w:tcW w:w="5301" w:type="dxa"/>
            <w:vAlign w:val="center"/>
          </w:tcPr>
          <w:p w14:paraId="03AD981D" w14:textId="77777777" w:rsidR="004710C0" w:rsidRPr="003D74DF" w:rsidRDefault="004710C0" w:rsidP="006C19EA">
            <w:pPr>
              <w:adjustRightInd w:val="0"/>
              <w:snapToGrid w:val="0"/>
              <w:spacing w:line="240" w:lineRule="auto"/>
              <w:jc w:val="center"/>
              <w:rPr>
                <w:color w:val="auto"/>
              </w:rPr>
            </w:pPr>
            <w:r w:rsidRPr="003D74DF">
              <w:rPr>
                <w:color w:val="auto"/>
              </w:rPr>
              <w:t>1 = 0–5.0 m</w:t>
            </w:r>
          </w:p>
        </w:tc>
      </w:tr>
      <w:tr w:rsidR="006C19EA" w:rsidRPr="003D74DF" w14:paraId="7143C5B4" w14:textId="77777777" w:rsidTr="006C19EA">
        <w:tc>
          <w:tcPr>
            <w:tcW w:w="5165" w:type="dxa"/>
            <w:vAlign w:val="center"/>
          </w:tcPr>
          <w:p w14:paraId="6C6E3A0D"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5BB60752" w14:textId="77777777" w:rsidR="004710C0" w:rsidRPr="003D74DF" w:rsidRDefault="004710C0" w:rsidP="006C19EA">
            <w:pPr>
              <w:adjustRightInd w:val="0"/>
              <w:snapToGrid w:val="0"/>
              <w:spacing w:line="240" w:lineRule="auto"/>
              <w:jc w:val="center"/>
              <w:rPr>
                <w:color w:val="auto"/>
              </w:rPr>
            </w:pPr>
            <w:r w:rsidRPr="003D74DF">
              <w:rPr>
                <w:color w:val="auto"/>
              </w:rPr>
              <w:t>2 = 6.0–10.0 m</w:t>
            </w:r>
          </w:p>
        </w:tc>
      </w:tr>
      <w:tr w:rsidR="006C19EA" w:rsidRPr="003D74DF" w14:paraId="5F76AAF0" w14:textId="77777777" w:rsidTr="006C19EA">
        <w:tc>
          <w:tcPr>
            <w:tcW w:w="5165" w:type="dxa"/>
            <w:vAlign w:val="center"/>
          </w:tcPr>
          <w:p w14:paraId="50048054"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57BBECC2" w14:textId="77777777" w:rsidR="004710C0" w:rsidRPr="003D74DF" w:rsidRDefault="004710C0" w:rsidP="006C19EA">
            <w:pPr>
              <w:adjustRightInd w:val="0"/>
              <w:snapToGrid w:val="0"/>
              <w:spacing w:line="240" w:lineRule="auto"/>
              <w:jc w:val="center"/>
              <w:rPr>
                <w:color w:val="auto"/>
              </w:rPr>
            </w:pPr>
            <w:r w:rsidRPr="003D74DF">
              <w:rPr>
                <w:color w:val="auto"/>
              </w:rPr>
              <w:t>3 = 11.0–15.0 m</w:t>
            </w:r>
          </w:p>
        </w:tc>
      </w:tr>
      <w:tr w:rsidR="006C19EA" w:rsidRPr="003D74DF" w14:paraId="612FC447" w14:textId="77777777" w:rsidTr="006C19EA">
        <w:tc>
          <w:tcPr>
            <w:tcW w:w="5165" w:type="dxa"/>
            <w:vAlign w:val="center"/>
          </w:tcPr>
          <w:p w14:paraId="66889892" w14:textId="77777777" w:rsidR="004710C0" w:rsidRPr="003D74DF" w:rsidRDefault="004710C0" w:rsidP="006C19EA">
            <w:pPr>
              <w:adjustRightInd w:val="0"/>
              <w:snapToGrid w:val="0"/>
              <w:spacing w:line="240" w:lineRule="auto"/>
              <w:jc w:val="center"/>
              <w:rPr>
                <w:color w:val="auto"/>
              </w:rPr>
            </w:pPr>
          </w:p>
        </w:tc>
        <w:tc>
          <w:tcPr>
            <w:tcW w:w="5301" w:type="dxa"/>
            <w:vAlign w:val="center"/>
          </w:tcPr>
          <w:p w14:paraId="2151FBA6" w14:textId="77777777" w:rsidR="004710C0" w:rsidRPr="003D74DF" w:rsidRDefault="004710C0" w:rsidP="006C19EA">
            <w:pPr>
              <w:adjustRightInd w:val="0"/>
              <w:snapToGrid w:val="0"/>
              <w:spacing w:line="240" w:lineRule="auto"/>
              <w:jc w:val="center"/>
              <w:rPr>
                <w:color w:val="auto"/>
              </w:rPr>
            </w:pPr>
            <w:r w:rsidRPr="003D74DF">
              <w:rPr>
                <w:color w:val="auto"/>
              </w:rPr>
              <w:t>4 = 16.0–20.0 m</w:t>
            </w:r>
          </w:p>
        </w:tc>
      </w:tr>
      <w:tr w:rsidR="006C19EA" w:rsidRPr="003D74DF" w14:paraId="39168D90" w14:textId="77777777" w:rsidTr="006C19EA">
        <w:tc>
          <w:tcPr>
            <w:tcW w:w="5165" w:type="dxa"/>
            <w:tcBorders>
              <w:bottom w:val="single" w:sz="8" w:space="0" w:color="auto"/>
            </w:tcBorders>
            <w:vAlign w:val="center"/>
          </w:tcPr>
          <w:p w14:paraId="0089C1BF" w14:textId="77777777" w:rsidR="004710C0" w:rsidRPr="003D74DF" w:rsidRDefault="004710C0" w:rsidP="006C19EA">
            <w:pPr>
              <w:adjustRightInd w:val="0"/>
              <w:snapToGrid w:val="0"/>
              <w:spacing w:line="240" w:lineRule="auto"/>
              <w:jc w:val="center"/>
              <w:rPr>
                <w:color w:val="auto"/>
              </w:rPr>
            </w:pPr>
          </w:p>
        </w:tc>
        <w:tc>
          <w:tcPr>
            <w:tcW w:w="5301" w:type="dxa"/>
            <w:tcBorders>
              <w:bottom w:val="single" w:sz="8" w:space="0" w:color="auto"/>
            </w:tcBorders>
            <w:vAlign w:val="center"/>
          </w:tcPr>
          <w:p w14:paraId="3FDA69B8" w14:textId="77777777" w:rsidR="004710C0" w:rsidRPr="003D74DF" w:rsidRDefault="004710C0" w:rsidP="006C19EA">
            <w:pPr>
              <w:adjustRightInd w:val="0"/>
              <w:snapToGrid w:val="0"/>
              <w:spacing w:line="240" w:lineRule="auto"/>
              <w:jc w:val="center"/>
              <w:rPr>
                <w:color w:val="auto"/>
              </w:rPr>
            </w:pPr>
            <w:r w:rsidRPr="003D74DF">
              <w:rPr>
                <w:color w:val="auto"/>
              </w:rPr>
              <w:t>5 = &gt;21 m</w:t>
            </w:r>
          </w:p>
        </w:tc>
      </w:tr>
    </w:tbl>
    <w:p w14:paraId="6D39FD46" w14:textId="77777777" w:rsidR="001C57D0" w:rsidRDefault="001C57D0" w:rsidP="006C19EA">
      <w:pPr>
        <w:pStyle w:val="MDPI22heading2"/>
        <w:spacing w:before="240"/>
        <w:rPr>
          <w:ins w:id="96" w:author="Flavio Lozano Isla" w:date="2025-11-06T22:53:00Z" w16du:dateUtc="2025-11-07T03:53:00Z"/>
          <w:szCs w:val="20"/>
        </w:rPr>
      </w:pPr>
    </w:p>
    <w:p w14:paraId="3141AAD3" w14:textId="761DB873" w:rsidR="004710C0" w:rsidRPr="003D74DF" w:rsidRDefault="006C19EA" w:rsidP="006C19EA">
      <w:pPr>
        <w:pStyle w:val="MDPI22heading2"/>
        <w:spacing w:before="240"/>
        <w:rPr>
          <w:szCs w:val="20"/>
          <w:highlight w:val="yellow"/>
        </w:rPr>
      </w:pPr>
      <w:r w:rsidRPr="003D74DF">
        <w:rPr>
          <w:szCs w:val="20"/>
        </w:rPr>
        <w:lastRenderedPageBreak/>
        <w:t xml:space="preserve">2.6. </w:t>
      </w:r>
      <w:r w:rsidR="004710C0" w:rsidRPr="003D74DF">
        <w:rPr>
          <w:szCs w:val="20"/>
        </w:rPr>
        <w:t xml:space="preserve">Assess </w:t>
      </w:r>
      <w:r w:rsidR="00746C47" w:rsidRPr="003D74DF">
        <w:rPr>
          <w:szCs w:val="20"/>
        </w:rPr>
        <w:t xml:space="preserve">Population Differentiation </w:t>
      </w:r>
      <w:r w:rsidR="004710C0" w:rsidRPr="003D74DF">
        <w:rPr>
          <w:szCs w:val="20"/>
        </w:rPr>
        <w:t xml:space="preserve">in </w:t>
      </w:r>
      <w:r w:rsidR="00746C47" w:rsidRPr="003D74DF">
        <w:rPr>
          <w:szCs w:val="20"/>
        </w:rPr>
        <w:t>Phenotypic Traits</w:t>
      </w:r>
    </w:p>
    <w:p w14:paraId="3F432E81" w14:textId="7CB7909D" w:rsidR="004710C0" w:rsidRPr="003D74DF" w:rsidRDefault="004710C0" w:rsidP="006C19EA">
      <w:pPr>
        <w:pStyle w:val="MDPI32textnoindent"/>
        <w:ind w:firstLine="425"/>
        <w:rPr>
          <w:color w:val="auto"/>
          <w:szCs w:val="20"/>
        </w:rPr>
      </w:pPr>
      <w:r w:rsidRPr="003D74DF">
        <w:rPr>
          <w:color w:val="auto"/>
          <w:szCs w:val="20"/>
        </w:rPr>
        <w:t xml:space="preserve">The phenotypic differentiation among the 13 populations of </w:t>
      </w:r>
      <w:r w:rsidRPr="003D74DF">
        <w:rPr>
          <w:i/>
          <w:iCs/>
          <w:color w:val="auto"/>
          <w:szCs w:val="20"/>
        </w:rPr>
        <w:t>N. pallida</w:t>
      </w:r>
      <w:r w:rsidRPr="003D74DF">
        <w:rPr>
          <w:color w:val="auto"/>
          <w:szCs w:val="20"/>
        </w:rPr>
        <w:t xml:space="preserve"> by estimating the phenotypic divergence index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an </w:t>
      </w:r>
      <w:r w:rsidR="001235EF">
        <w:rPr>
          <w:color w:val="auto"/>
          <w:szCs w:val="20"/>
          <w:u w:color="EEB1D5"/>
        </w:rPr>
        <w:t>analog</w:t>
      </w:r>
      <w:r w:rsidRPr="003D74DF">
        <w:rPr>
          <w:color w:val="auto"/>
          <w:szCs w:val="20"/>
        </w:rPr>
        <w:t xml:space="preserve"> of the quantitative genetic differentiation index </w:t>
      </w:r>
      <m:oMath>
        <m:sSub>
          <m:sSubPr>
            <m:ctrlPr>
              <w:rPr>
                <w:rFonts w:ascii="Cambria Math" w:hAnsi="Cambria Math"/>
                <w:color w:val="auto"/>
              </w:rPr>
            </m:ctrlPr>
          </m:sSubPr>
          <m:e>
            <m:r>
              <w:rPr>
                <w:rFonts w:ascii="Cambria Math" w:hAnsi="Cambria Math"/>
                <w:color w:val="auto"/>
              </w:rPr>
              <m:t>Q</m:t>
            </m:r>
          </m:e>
          <m:sub>
            <m:r>
              <w:rPr>
                <w:rFonts w:ascii="Cambria Math" w:hAnsi="Cambria Math"/>
                <w:color w:val="auto"/>
              </w:rPr>
              <m:t>ST</m:t>
            </m:r>
          </m:sub>
        </m:sSub>
      </m:oMath>
      <w:r w:rsidRPr="003D74DF">
        <w:rPr>
          <w:color w:val="auto"/>
          <w:szCs w:val="20"/>
        </w:rPr>
        <w:t xml:space="preserve">. The methodological framework followed Brommer </w:t>
      </w:r>
      <w:r w:rsidRPr="003D74DF">
        <w:rPr>
          <w:color w:val="auto"/>
          <w:szCs w:val="20"/>
        </w:rPr>
        <w:fldChar w:fldCharType="begin"/>
      </w:r>
      <w:r w:rsidRPr="003D74DF">
        <w:rPr>
          <w:color w:val="auto"/>
          <w:szCs w:val="20"/>
        </w:rPr>
        <w:instrText xml:space="preserve"> ADDIN ZOTERO_ITEM CSL_CITATION {"citationID":"SznaPIav","properties":{"formattedCitation":"[26]","plainCitation":"[26]","noteIndex":0},"citationItems":[{"id":416,"uris":["http://zotero.org/users/14068823/items/MVT9EUD4"],"itemData":{"id":416,"type":"article-journal","abstract":"Local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 xml:space="preserve"> and was implemented using the </w:t>
      </w:r>
      <w:commentRangeStart w:id="97"/>
      <w:commentRangeStart w:id="98"/>
      <w:commentRangeStart w:id="99"/>
      <w:commentRangeStart w:id="100"/>
      <w:proofErr w:type="spellStart"/>
      <w:r w:rsidRPr="003D74DF">
        <w:rPr>
          <w:i/>
          <w:iCs/>
          <w:color w:val="auto"/>
          <w:szCs w:val="20"/>
          <w:highlight w:val="yellow"/>
        </w:rPr>
        <w:t>Pstat</w:t>
      </w:r>
      <w:commentRangeEnd w:id="97"/>
      <w:proofErr w:type="spellEnd"/>
      <w:r w:rsidR="00440680" w:rsidRPr="003D74DF">
        <w:rPr>
          <w:rStyle w:val="Refdecomentario"/>
          <w:rFonts w:eastAsia="SimSun"/>
          <w:snapToGrid/>
          <w:highlight w:val="yellow"/>
          <w:lang w:eastAsia="zh-CN" w:bidi="ar-SA"/>
          <w14:ligatures w14:val="none"/>
        </w:rPr>
        <w:commentReference w:id="97"/>
      </w:r>
      <w:commentRangeEnd w:id="98"/>
      <w:r w:rsidR="00996891">
        <w:rPr>
          <w:rStyle w:val="Refdecomentario"/>
          <w:rFonts w:eastAsia="SimSun"/>
          <w:snapToGrid/>
          <w:lang w:eastAsia="zh-CN" w:bidi="ar-SA"/>
          <w14:ligatures w14:val="none"/>
        </w:rPr>
        <w:commentReference w:id="98"/>
      </w:r>
      <w:ins w:id="101" w:author="INIA" w:date="2025-11-06T13:20:00Z" w16du:dateUtc="2025-11-06T18:20:00Z">
        <w:r w:rsidR="00F01CD0">
          <w:rPr>
            <w:color w:val="auto"/>
            <w:szCs w:val="20"/>
            <w:highlight w:val="yellow"/>
          </w:rPr>
          <w:t xml:space="preserve"> </w:t>
        </w:r>
      </w:ins>
      <w:ins w:id="102" w:author="INIA" w:date="2025-11-06T13:26:00Z" w16du:dateUtc="2025-11-06T18:26:00Z">
        <w:r w:rsidR="0066781A">
          <w:rPr>
            <w:color w:val="auto"/>
            <w:szCs w:val="20"/>
          </w:rPr>
          <w:t>1.2</w:t>
        </w:r>
      </w:ins>
      <w:del w:id="103" w:author="INIA" w:date="2025-11-06T13:20:00Z" w16du:dateUtc="2025-11-06T18:20:00Z">
        <w:r w:rsidRPr="003D74DF" w:rsidDel="00F01CD0">
          <w:rPr>
            <w:color w:val="auto"/>
            <w:szCs w:val="20"/>
            <w:highlight w:val="yellow"/>
          </w:rPr>
          <w:delText xml:space="preserve"> </w:delText>
        </w:r>
      </w:del>
      <w:r w:rsidRPr="003D74DF">
        <w:rPr>
          <w:color w:val="auto"/>
          <w:szCs w:val="20"/>
          <w:highlight w:val="yellow"/>
        </w:rPr>
        <w:t xml:space="preserve">R package </w:t>
      </w:r>
      <w:commentRangeEnd w:id="99"/>
      <w:r w:rsidR="00361D07" w:rsidRPr="003D74DF">
        <w:rPr>
          <w:rStyle w:val="Refdecomentario"/>
          <w:rFonts w:eastAsia="SimSun"/>
          <w:snapToGrid/>
          <w:lang w:eastAsia="zh-CN" w:bidi="ar-SA"/>
          <w14:ligatures w14:val="none"/>
        </w:rPr>
        <w:commentReference w:id="99"/>
      </w:r>
      <w:commentRangeEnd w:id="100"/>
      <w:r w:rsidR="00B95901">
        <w:rPr>
          <w:rStyle w:val="Refdecomentario"/>
          <w:rFonts w:eastAsia="SimSun"/>
          <w:snapToGrid/>
          <w:lang w:eastAsia="zh-CN" w:bidi="ar-SA"/>
          <w14:ligatures w14:val="none"/>
        </w:rPr>
        <w:commentReference w:id="100"/>
      </w:r>
      <w:r w:rsidRPr="003D74DF">
        <w:rPr>
          <w:color w:val="auto"/>
          <w:szCs w:val="20"/>
        </w:rPr>
        <w:fldChar w:fldCharType="begin"/>
      </w:r>
      <w:r w:rsidRPr="003D74DF">
        <w:rPr>
          <w:color w:val="auto"/>
          <w:szCs w:val="20"/>
        </w:rPr>
        <w:instrText xml:space="preserve"> ADDIN ZOTERO_ITEM CSL_CITATION {"citationID":"1cr1l00q","properties":{"formattedCitation":"[37]","plainCitation":"[37]","noteIndex":0},"citationItems":[{"id":421,"uris":["http://zotero.org/users/14068823/items/IAD5VPZV"],"itemData":{"id":421,"type":"article-journal","abstract":"The package [***Pstat***](https://CRAN.R-project.org/package=Pstat) calculates $P_{ST}$ values to assess differentiation among populations from a set of quantitative traits and provides bootstrapped distributions and confidence intervals for $P_{ST}$. Variations of $P_{ST}$ as a function of the parameter $c/h^2$ are studied as well. The package implements different transformations of the measured phenotypic traits to eliminate variation resulting from allometric growth, including calculation of residuals from linear regression, Reist standardization, and the Aitchison transformation.","container-title":"The R Journal","DOI":"10.32614/RJ-2018-010","ISSN":"2073-4859","issue":"1","page":"447-454","source":"journal.r-project.org","title":"Pstat: An R Package to Assess Population Differentiation in Phenotypic Traits","title-short":"Pstat","volume":"10","author":[{"family":"Blondeau Da Silva","given":"Stéphane"},{"family":"Da Silva","given":"Anne"}],"issued":{"date-parts":[["2018",5,16]]}}}],"schema":"https://github.com/citation-style-language/schema/raw/master/csl-citation.json"} </w:instrText>
      </w:r>
      <w:r w:rsidRPr="003D74DF">
        <w:rPr>
          <w:color w:val="auto"/>
          <w:szCs w:val="20"/>
        </w:rPr>
        <w:fldChar w:fldCharType="separate"/>
      </w:r>
      <w:r w:rsidRPr="003D74DF">
        <w:rPr>
          <w:color w:val="auto"/>
          <w:szCs w:val="20"/>
        </w:rPr>
        <w:t>[37]</w:t>
      </w:r>
      <w:r w:rsidRPr="003D74DF">
        <w:rPr>
          <w:color w:val="auto"/>
          <w:szCs w:val="20"/>
        </w:rPr>
        <w:fldChar w:fldCharType="end"/>
      </w:r>
      <w:r w:rsidRPr="003D74DF">
        <w:rPr>
          <w:color w:val="auto"/>
          <w:szCs w:val="20"/>
        </w:rPr>
        <w:t xml:space="preserve">, which allows the estimation of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the exploration of its sensitivity to the ratio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color w:val="auto"/>
          <w:szCs w:val="20"/>
        </w:rPr>
        <w:t xml:space="preserve">, and its comparison with the neutral genetic differentiation index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w:t>
      </w:r>
    </w:p>
    <w:p w14:paraId="0F5BDA24" w14:textId="77777777" w:rsidR="004710C0" w:rsidRPr="003D74DF" w:rsidRDefault="004710C0" w:rsidP="006C19EA">
      <w:pPr>
        <w:pStyle w:val="MDPI32textnoindent"/>
        <w:ind w:firstLine="425"/>
        <w:rPr>
          <w:color w:val="auto"/>
          <w:szCs w:val="20"/>
        </w:rPr>
      </w:pPr>
      <w:r w:rsidRPr="003D74DF">
        <w:rPr>
          <w:color w:val="auto"/>
          <w:szCs w:val="20"/>
        </w:rPr>
        <w:t xml:space="preserve">Prior to statistical analysis, all phenotypic variables were normalized to remove size-related effects through the Aitchison log-ratio transformation </w:t>
      </w:r>
      <w:r w:rsidRPr="003D74DF">
        <w:rPr>
          <w:color w:val="auto"/>
          <w:szCs w:val="20"/>
        </w:rPr>
        <w:fldChar w:fldCharType="begin"/>
      </w:r>
      <w:r w:rsidRPr="003D74DF">
        <w:rPr>
          <w:color w:val="auto"/>
          <w:szCs w:val="20"/>
        </w:rPr>
        <w:instrText xml:space="preserve"> ADDIN ZOTERO_ITEM CSL_CITATION {"citationID":"ZhlC4arM","properties":{"formattedCitation":"[38]","plainCitation":"[38]","noteIndex":0},"citationItems":[{"id":419,"uris":["http://zotero.org/users/14068823/items/MSZJ4L95"],"itemData":{"id":419,"type":"article-journal","abstract":"The simplex plays an important role as sample space in many practical situations where compositional data, in the form of proportions of some whole, require interpretation. It is argued that the statistical analysis of such data has proved difficult because of a lack both of concepts of independence and of rich enough parametric classes of distributions in the simplex. A variety of independence hypotheses are introduced and interrelated, and new classes of transformed-normal distributions in the simplex are provided as models within which the independence hypotheses can be tested through standard theory of parametric hypothesis testing. The new concepts and statistical methodology are illustrated by a number of applications.","container-title":"Journal of the Royal Statistical Society: Series B (Methodological)","DOI":"10.1111/j.2517-6161.1982.tb01195.x","ISSN":"2517-6161","issue":"2","language":"en","license":"© 1982 Royal Statistical Society","note":"_eprint: https://rss.onlinelibrary.wiley.com/doi/pdf/10.1111/j.2517-6161.1982.tb01195.x","page":"139-160","source":"Wiley Online Library","title":"The Statistical Analysis of Compositional Data","volume":"44","author":[{"family":"Aitchison","given":"J."}],"issued":{"date-parts":[["1982"]]}}}],"schema":"https://github.com/citation-style-language/schema/raw/master/csl-citation.json"} </w:instrText>
      </w:r>
      <w:r w:rsidRPr="003D74DF">
        <w:rPr>
          <w:color w:val="auto"/>
          <w:szCs w:val="20"/>
        </w:rPr>
        <w:fldChar w:fldCharType="separate"/>
      </w:r>
      <w:r w:rsidRPr="003D74DF">
        <w:rPr>
          <w:color w:val="auto"/>
          <w:szCs w:val="20"/>
        </w:rPr>
        <w:t>[38]</w:t>
      </w:r>
      <w:r w:rsidRPr="003D74DF">
        <w:rPr>
          <w:color w:val="auto"/>
          <w:szCs w:val="20"/>
        </w:rPr>
        <w:fldChar w:fldCharType="end"/>
      </w:r>
      <w:r w:rsidRPr="003D74DF">
        <w:rPr>
          <w:color w:val="auto"/>
          <w:szCs w:val="20"/>
        </w:rPr>
        <w:t xml:space="preserve">, which maintains the dimensionality of the dataset and ensures comparability among individuals and populations. For each individual </w:t>
      </w:r>
      <w:commentRangeStart w:id="104"/>
      <w:commentRangeStart w:id="105"/>
      <w:proofErr w:type="spellStart"/>
      <w:r w:rsidRPr="00B95901">
        <w:rPr>
          <w:i/>
          <w:iCs/>
          <w:color w:val="auto"/>
          <w:szCs w:val="20"/>
          <w:highlight w:val="yellow"/>
          <w:rPrChange w:id="106" w:author="INIA" w:date="2025-11-06T12:50:00Z" w16du:dateUtc="2025-11-06T17:50:00Z">
            <w:rPr>
              <w:color w:val="auto"/>
              <w:szCs w:val="20"/>
              <w:highlight w:val="yellow"/>
            </w:rPr>
          </w:rPrChange>
        </w:rPr>
        <w:t>i</w:t>
      </w:r>
      <w:commentRangeEnd w:id="104"/>
      <w:proofErr w:type="spellEnd"/>
      <w:r w:rsidR="00746C47" w:rsidRPr="00B95901">
        <w:rPr>
          <w:rStyle w:val="Refdecomentario"/>
          <w:rFonts w:eastAsia="SimSun"/>
          <w:i/>
          <w:iCs/>
          <w:snapToGrid/>
          <w:lang w:eastAsia="zh-CN" w:bidi="ar-SA"/>
          <w14:ligatures w14:val="none"/>
          <w:rPrChange w:id="107" w:author="INIA" w:date="2025-11-06T12:50:00Z" w16du:dateUtc="2025-11-06T17:50:00Z">
            <w:rPr>
              <w:rStyle w:val="Refdecomentario"/>
              <w:rFonts w:eastAsia="SimSun"/>
              <w:snapToGrid/>
              <w:lang w:eastAsia="zh-CN" w:bidi="ar-SA"/>
              <w14:ligatures w14:val="none"/>
            </w:rPr>
          </w:rPrChange>
        </w:rPr>
        <w:commentReference w:id="104"/>
      </w:r>
      <w:commentRangeEnd w:id="105"/>
      <w:r w:rsidR="00B95901">
        <w:rPr>
          <w:rStyle w:val="Refdecomentario"/>
          <w:rFonts w:eastAsia="SimSun"/>
          <w:snapToGrid/>
          <w:lang w:eastAsia="zh-CN" w:bidi="ar-SA"/>
          <w14:ligatures w14:val="none"/>
        </w:rPr>
        <w:commentReference w:id="105"/>
      </w:r>
      <w:r w:rsidRPr="003D74DF">
        <w:rPr>
          <w:color w:val="auto"/>
          <w:szCs w:val="20"/>
        </w:rPr>
        <w:t xml:space="preserve"> and trait </w:t>
      </w:r>
      <w:r w:rsidRPr="00B95901">
        <w:rPr>
          <w:i/>
          <w:iCs/>
          <w:color w:val="auto"/>
          <w:szCs w:val="20"/>
          <w:highlight w:val="yellow"/>
          <w:rPrChange w:id="108" w:author="INIA" w:date="2025-11-06T12:50:00Z" w16du:dateUtc="2025-11-06T17:50:00Z">
            <w:rPr>
              <w:color w:val="auto"/>
              <w:szCs w:val="20"/>
              <w:highlight w:val="yellow"/>
            </w:rPr>
          </w:rPrChange>
        </w:rPr>
        <w:t>j</w:t>
      </w:r>
      <w:r w:rsidRPr="003D74DF">
        <w:rPr>
          <w:color w:val="auto"/>
          <w:szCs w:val="20"/>
        </w:rPr>
        <w:t>, the transformation was expressed as:</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6C19EA" w:rsidRPr="003D74DF" w14:paraId="6D70DD93" w14:textId="77777777" w:rsidTr="006C19EA">
        <w:trPr>
          <w:cantSplit/>
          <w:trHeight w:val="340"/>
        </w:trPr>
        <w:tc>
          <w:tcPr>
            <w:tcW w:w="7426" w:type="dxa"/>
            <w:vAlign w:val="center"/>
          </w:tcPr>
          <w:p w14:paraId="0AF41DB9" w14:textId="2739F253" w:rsidR="006C19EA" w:rsidRPr="003D74DF" w:rsidRDefault="00000000" w:rsidP="006C19EA">
            <w:pPr>
              <w:pStyle w:val="MDPI32textnoindent"/>
              <w:spacing w:before="120" w:after="120" w:line="260" w:lineRule="atLeast"/>
              <w:ind w:left="706"/>
              <w:jc w:val="center"/>
              <w:rPr>
                <w:color w:val="auto"/>
                <w:szCs w:val="20"/>
              </w:rPr>
            </w:pPr>
            <m:oMathPara>
              <m:oMath>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r>
                  <m:rPr>
                    <m:sty m:val="p"/>
                  </m:rPr>
                  <w:rPr>
                    <w:rFonts w:ascii="Cambria Math" w:hAnsi="Cambria Math"/>
                    <w:color w:val="auto"/>
                  </w:rPr>
                  <m:t>=log</m:t>
                </m:r>
                <m:d>
                  <m:dPr>
                    <m:ctrlPr>
                      <w:rPr>
                        <w:rFonts w:ascii="Cambria Math" w:hAnsi="Cambria Math"/>
                        <w:color w:val="auto"/>
                      </w:rPr>
                    </m:ctrlPr>
                  </m:dPr>
                  <m:e>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e>
                </m:d>
                <m:r>
                  <m:rPr>
                    <m:sty m:val="p"/>
                  </m:rPr>
                  <w:rPr>
                    <w:rFonts w:ascii="Cambria Math" w:hAnsi="Cambria Math"/>
                    <w:color w:val="auto"/>
                  </w:rPr>
                  <m:t>-</m:t>
                </m:r>
                <m:f>
                  <m:fPr>
                    <m:ctrlPr>
                      <w:rPr>
                        <w:rFonts w:ascii="Cambria Math" w:hAnsi="Cambria Math"/>
                        <w:color w:val="auto"/>
                      </w:rPr>
                    </m:ctrlPr>
                  </m:fPr>
                  <m:num>
                    <m:r>
                      <w:rPr>
                        <w:rFonts w:ascii="Cambria Math" w:hAnsi="Cambria Math"/>
                        <w:color w:val="auto"/>
                      </w:rPr>
                      <m:t>1</m:t>
                    </m:r>
                  </m:num>
                  <m:den>
                    <m:r>
                      <w:rPr>
                        <w:rFonts w:ascii="Cambria Math" w:hAnsi="Cambria Math"/>
                        <w:color w:val="auto"/>
                      </w:rPr>
                      <m:t>p</m:t>
                    </m:r>
                  </m:den>
                </m:f>
                <m:nary>
                  <m:naryPr>
                    <m:chr m:val="∑"/>
                    <m:limLoc m:val="undOvr"/>
                    <m:ctrlPr>
                      <w:rPr>
                        <w:rFonts w:ascii="Cambria Math" w:hAnsi="Cambria Math"/>
                        <w:color w:val="auto"/>
                      </w:rPr>
                    </m:ctrlPr>
                  </m:naryPr>
                  <m:sub>
                    <m:r>
                      <w:rPr>
                        <w:rFonts w:ascii="Cambria Math" w:hAnsi="Cambria Math"/>
                        <w:color w:val="auto"/>
                      </w:rPr>
                      <m:t>k</m:t>
                    </m:r>
                    <m:r>
                      <m:rPr>
                        <m:sty m:val="p"/>
                      </m:rPr>
                      <w:rPr>
                        <w:rFonts w:ascii="Cambria Math" w:hAnsi="Cambria Math"/>
                        <w:color w:val="auto"/>
                      </w:rPr>
                      <m:t>=</m:t>
                    </m:r>
                    <m:r>
                      <w:rPr>
                        <w:rFonts w:ascii="Cambria Math" w:hAnsi="Cambria Math"/>
                        <w:color w:val="auto"/>
                      </w:rPr>
                      <m:t>1</m:t>
                    </m:r>
                  </m:sub>
                  <m:sup>
                    <m:r>
                      <w:rPr>
                        <w:rFonts w:ascii="Cambria Math" w:hAnsi="Cambria Math"/>
                        <w:color w:val="auto"/>
                      </w:rPr>
                      <m:t>p</m:t>
                    </m:r>
                  </m:sup>
                  <m:e>
                    <m:r>
                      <m:rPr>
                        <m:sty m:val="p"/>
                      </m:rPr>
                      <w:rPr>
                        <w:rFonts w:ascii="Cambria Math" w:hAnsi="Cambria Math"/>
                        <w:color w:val="auto"/>
                      </w:rPr>
                      <m:t>log</m:t>
                    </m:r>
                  </m:e>
                </m:nary>
                <m:d>
                  <m:dPr>
                    <m:ctrlPr>
                      <w:rPr>
                        <w:rFonts w:ascii="Cambria Math" w:hAnsi="Cambria Math"/>
                        <w:color w:val="auto"/>
                      </w:rPr>
                    </m:ctrlPr>
                  </m:dPr>
                  <m:e>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ik</m:t>
                        </m:r>
                      </m:sub>
                    </m:sSub>
                  </m:e>
                </m:d>
              </m:oMath>
            </m:oMathPara>
          </w:p>
        </w:tc>
        <w:tc>
          <w:tcPr>
            <w:tcW w:w="430" w:type="dxa"/>
            <w:vAlign w:val="center"/>
          </w:tcPr>
          <w:p w14:paraId="5224EBA4" w14:textId="77777777" w:rsidR="006C19EA" w:rsidRPr="003D74DF" w:rsidRDefault="006C19EA" w:rsidP="006C19EA">
            <w:pPr>
              <w:pStyle w:val="MDPI32textnoindent"/>
              <w:spacing w:before="120" w:after="120" w:line="260" w:lineRule="atLeast"/>
              <w:ind w:left="0"/>
              <w:jc w:val="right"/>
              <w:rPr>
                <w:color w:val="auto"/>
                <w:szCs w:val="20"/>
              </w:rPr>
            </w:pPr>
          </w:p>
        </w:tc>
      </w:tr>
    </w:tbl>
    <w:p w14:paraId="2657AF9F" w14:textId="77777777" w:rsidR="004710C0" w:rsidRPr="003D74DF" w:rsidRDefault="004710C0" w:rsidP="006C19EA">
      <w:pPr>
        <w:pStyle w:val="MDPI32textnoindent"/>
        <w:rPr>
          <w:color w:val="auto"/>
          <w:szCs w:val="20"/>
        </w:rPr>
      </w:pPr>
      <w:r w:rsidRPr="003D74DF">
        <w:rPr>
          <w:color w:val="auto"/>
          <w:szCs w:val="20"/>
        </w:rPr>
        <w:t xml:space="preserve">where </w:t>
      </w:r>
      <m:oMath>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oMath>
      <w:r w:rsidRPr="003D74DF">
        <w:rPr>
          <w:color w:val="auto"/>
          <w:szCs w:val="20"/>
        </w:rPr>
        <w:t xml:space="preserve"> is the original measurement of the </w:t>
      </w:r>
      <m:oMath>
        <m:sSup>
          <m:sSupPr>
            <m:ctrlPr>
              <w:rPr>
                <w:rFonts w:ascii="Cambria Math" w:hAnsi="Cambria Math"/>
                <w:color w:val="auto"/>
              </w:rPr>
            </m:ctrlPr>
          </m:sSupPr>
          <m:e>
            <m:r>
              <w:rPr>
                <w:rFonts w:ascii="Cambria Math" w:hAnsi="Cambria Math"/>
                <w:color w:val="auto"/>
              </w:rPr>
              <m:t>j</m:t>
            </m:r>
          </m:e>
          <m:sup>
            <m:r>
              <w:rPr>
                <w:rFonts w:ascii="Cambria Math" w:hAnsi="Cambria Math"/>
                <w:color w:val="auto"/>
              </w:rPr>
              <m:t>th</m:t>
            </m:r>
          </m:sup>
        </m:sSup>
      </m:oMath>
      <w:r w:rsidRPr="003D74DF">
        <w:rPr>
          <w:color w:val="auto"/>
          <w:szCs w:val="20"/>
        </w:rPr>
        <w:t xml:space="preserve"> trait, </w:t>
      </w:r>
      <m:oMath>
        <m:r>
          <w:rPr>
            <w:rFonts w:ascii="Cambria Math" w:hAnsi="Cambria Math"/>
            <w:color w:val="auto"/>
          </w:rPr>
          <m:t>p</m:t>
        </m:r>
      </m:oMath>
      <w:r w:rsidRPr="003D74DF">
        <w:rPr>
          <w:color w:val="auto"/>
          <w:szCs w:val="20"/>
        </w:rPr>
        <w:t xml:space="preserve"> is the total number of traits, the </w:t>
      </w:r>
      <m:oMath>
        <m:sSup>
          <m:sSupPr>
            <m:ctrlPr>
              <w:rPr>
                <w:rFonts w:ascii="Cambria Math" w:hAnsi="Cambria Math"/>
                <w:color w:val="auto"/>
              </w:rPr>
            </m:ctrlPr>
          </m:sSupPr>
          <m:e>
            <m:r>
              <w:rPr>
                <w:rFonts w:ascii="Cambria Math" w:hAnsi="Cambria Math"/>
                <w:color w:val="auto"/>
              </w:rPr>
              <m:t>k</m:t>
            </m:r>
          </m:e>
          <m:sup>
            <m:r>
              <w:rPr>
                <w:rFonts w:ascii="Cambria Math" w:hAnsi="Cambria Math"/>
                <w:color w:val="auto"/>
              </w:rPr>
              <m:t>th</m:t>
            </m:r>
          </m:sup>
        </m:sSup>
      </m:oMath>
      <w:r w:rsidRPr="003D74DF">
        <w:rPr>
          <w:color w:val="auto"/>
          <w:szCs w:val="20"/>
        </w:rPr>
        <w:t xml:space="preserve"> trait is the explanatory variable, and </w:t>
      </w:r>
      <m:oMath>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oMath>
      <w:r w:rsidRPr="003D74DF">
        <w:rPr>
          <w:color w:val="auto"/>
          <w:szCs w:val="20"/>
        </w:rPr>
        <w:t xml:space="preserve"> is the size-corrected value. This procedure was implemented with the function AitTrans() from the </w:t>
      </w:r>
      <w:r w:rsidRPr="003D74DF">
        <w:rPr>
          <w:i/>
          <w:iCs/>
          <w:color w:val="auto"/>
          <w:szCs w:val="20"/>
          <w:highlight w:val="yellow"/>
        </w:rPr>
        <w:t>Pstat</w:t>
      </w:r>
      <w:r w:rsidRPr="003D74DF">
        <w:rPr>
          <w:color w:val="auto"/>
          <w:szCs w:val="20"/>
        </w:rPr>
        <w:t xml:space="preserve"> R package.</w:t>
      </w:r>
    </w:p>
    <w:p w14:paraId="0CF92687" w14:textId="1A2DD71D" w:rsidR="004710C0" w:rsidRPr="003D74DF" w:rsidRDefault="004710C0" w:rsidP="00746C47">
      <w:pPr>
        <w:pStyle w:val="MDPI32textnoindent"/>
        <w:ind w:firstLine="425"/>
        <w:rPr>
          <w:color w:val="auto"/>
          <w:szCs w:val="20"/>
        </w:rPr>
      </w:pPr>
      <w:r w:rsidRPr="003D74DF">
        <w:rPr>
          <w:color w:val="auto"/>
          <w:szCs w:val="20"/>
        </w:rPr>
        <w:t xml:space="preserve">The variance component estimation between- and within-population variance components </w:t>
      </w:r>
      <m:oMath>
        <m:r>
          <m:rPr>
            <m:sty m:val="p"/>
          </m:rPr>
          <w:rPr>
            <w:rFonts w:ascii="Cambria Math" w:hAnsi="Cambria Math"/>
            <w:color w:val="auto"/>
          </w:rPr>
          <m:t>(</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B</m:t>
            </m:r>
          </m:sub>
          <m:sup>
            <m:r>
              <m:rPr>
                <m:sty m:val="p"/>
              </m:rPr>
              <w:rPr>
                <w:rFonts w:ascii="Cambria Math" w:hAnsi="Cambria Math"/>
                <w:color w:val="auto"/>
              </w:rPr>
              <m:t>2</m:t>
            </m:r>
          </m:sup>
        </m:sSubSup>
      </m:oMath>
      <w:r w:rsidRPr="003D74DF">
        <w:rPr>
          <w:color w:val="auto"/>
          <w:szCs w:val="20"/>
        </w:rPr>
        <w:t xml:space="preserve"> and </w:t>
      </w:r>
      <m:oMath>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W</m:t>
            </m:r>
          </m:sub>
          <m:sup>
            <m:r>
              <m:rPr>
                <m:sty m:val="p"/>
              </m:rPr>
              <w:rPr>
                <w:rFonts w:ascii="Cambria Math" w:hAnsi="Cambria Math"/>
                <w:color w:val="auto"/>
              </w:rPr>
              <m:t>2</m:t>
            </m:r>
          </m:sup>
        </m:sSubSup>
        <m:r>
          <m:rPr>
            <m:sty m:val="p"/>
          </m:rPr>
          <w:rPr>
            <w:rFonts w:ascii="Cambria Math" w:hAnsi="Cambria Math"/>
            <w:color w:val="auto"/>
          </w:rPr>
          <m:t>)</m:t>
        </m:r>
      </m:oMath>
      <w:r w:rsidRPr="003D74DF">
        <w:rPr>
          <w:color w:val="auto"/>
          <w:szCs w:val="20"/>
        </w:rPr>
        <w:t xml:space="preserve"> were estimated using a one-factor linear mixed model, with population as a random effect:</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6C19EA" w:rsidRPr="003D74DF" w14:paraId="2833DBF1" w14:textId="77777777" w:rsidTr="006C19EA">
        <w:trPr>
          <w:cantSplit/>
          <w:trHeight w:val="340"/>
        </w:trPr>
        <w:tc>
          <w:tcPr>
            <w:tcW w:w="7426" w:type="dxa"/>
            <w:vAlign w:val="center"/>
          </w:tcPr>
          <w:p w14:paraId="4E70E186" w14:textId="10FBF3CC" w:rsidR="006C19EA" w:rsidRPr="003D74DF" w:rsidRDefault="00000000" w:rsidP="006C19EA">
            <w:pPr>
              <w:pStyle w:val="MDPI32textnoindent"/>
              <w:spacing w:before="120" w:after="120" w:line="260" w:lineRule="atLeast"/>
              <w:ind w:left="706"/>
              <w:jc w:val="center"/>
              <w:rPr>
                <w:color w:val="auto"/>
              </w:rPr>
            </w:pPr>
            <m:oMathPara>
              <m:oMath>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r>
                  <m:rPr>
                    <m:sty m:val="p"/>
                  </m:rPr>
                  <w:rPr>
                    <w:rFonts w:ascii="Cambria Math" w:hAnsi="Cambria Math"/>
                    <w:color w:val="auto"/>
                  </w:rPr>
                  <m:t>=</m:t>
                </m:r>
                <m:r>
                  <w:rPr>
                    <w:rFonts w:ascii="Cambria Math" w:hAnsi="Cambria Math"/>
                    <w:color w:val="auto"/>
                  </w:rPr>
                  <m:t>μ</m:t>
                </m:r>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i</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ε</m:t>
                    </m:r>
                  </m:e>
                  <m:sub>
                    <m:r>
                      <w:rPr>
                        <w:rFonts w:ascii="Cambria Math" w:hAnsi="Cambria Math"/>
                        <w:color w:val="auto"/>
                      </w:rPr>
                      <m:t>ij</m:t>
                    </m:r>
                  </m:sub>
                </m:sSub>
              </m:oMath>
            </m:oMathPara>
          </w:p>
        </w:tc>
        <w:tc>
          <w:tcPr>
            <w:tcW w:w="430" w:type="dxa"/>
            <w:vAlign w:val="center"/>
          </w:tcPr>
          <w:p w14:paraId="5B88BFD3" w14:textId="77777777" w:rsidR="006C19EA" w:rsidRPr="003D74DF" w:rsidRDefault="006C19EA" w:rsidP="006C19EA">
            <w:pPr>
              <w:pStyle w:val="MDPI32textnoindent"/>
              <w:spacing w:before="120" w:after="120" w:line="260" w:lineRule="atLeast"/>
              <w:ind w:left="0"/>
              <w:jc w:val="right"/>
              <w:rPr>
                <w:color w:val="auto"/>
              </w:rPr>
            </w:pPr>
          </w:p>
        </w:tc>
      </w:tr>
    </w:tbl>
    <w:p w14:paraId="576805D6" w14:textId="77BF7EC4" w:rsidR="004710C0" w:rsidRPr="003D74DF" w:rsidRDefault="006C19EA" w:rsidP="006C19EA">
      <w:pPr>
        <w:pStyle w:val="MDPI32textnoindent"/>
        <w:rPr>
          <w:color w:val="auto"/>
          <w:szCs w:val="20"/>
        </w:rPr>
      </w:pPr>
      <w:r w:rsidRPr="003D74DF">
        <w:rPr>
          <w:color w:val="auto"/>
          <w:szCs w:val="20"/>
        </w:rPr>
        <w:t>w</w:t>
      </w:r>
      <w:r w:rsidR="004710C0" w:rsidRPr="003D74DF">
        <w:rPr>
          <w:color w:val="auto"/>
          <w:szCs w:val="20"/>
        </w:rPr>
        <w:t xml:space="preserve">here </w:t>
      </w:r>
      <m:oMath>
        <m:sSub>
          <m:sSubPr>
            <m:ctrlPr>
              <w:rPr>
                <w:rFonts w:ascii="Cambria Math" w:hAnsi="Cambria Math"/>
                <w:color w:val="auto"/>
              </w:rPr>
            </m:ctrlPr>
          </m:sSubPr>
          <m:e>
            <m:r>
              <w:rPr>
                <w:rFonts w:ascii="Cambria Math" w:hAnsi="Cambria Math"/>
                <w:color w:val="auto"/>
              </w:rPr>
              <m:t>y</m:t>
            </m:r>
          </m:e>
          <m:sub>
            <m:r>
              <w:rPr>
                <w:rFonts w:ascii="Cambria Math" w:hAnsi="Cambria Math"/>
                <w:color w:val="auto"/>
              </w:rPr>
              <m:t>ij</m:t>
            </m:r>
          </m:sub>
        </m:sSub>
      </m:oMath>
      <w:r w:rsidR="004710C0" w:rsidRPr="003D74DF">
        <w:rPr>
          <w:color w:val="auto"/>
          <w:szCs w:val="20"/>
        </w:rPr>
        <w:t xml:space="preserve"> is the observation of the </w:t>
      </w:r>
      <m:oMath>
        <m:sSup>
          <m:sSupPr>
            <m:ctrlPr>
              <w:rPr>
                <w:rFonts w:ascii="Cambria Math" w:hAnsi="Cambria Math"/>
                <w:color w:val="auto"/>
              </w:rPr>
            </m:ctrlPr>
          </m:sSupPr>
          <m:e>
            <m:r>
              <w:rPr>
                <w:rFonts w:ascii="Cambria Math" w:hAnsi="Cambria Math"/>
                <w:color w:val="auto"/>
              </w:rPr>
              <m:t>j</m:t>
            </m:r>
          </m:e>
          <m:sup>
            <m:r>
              <w:rPr>
                <w:rFonts w:ascii="Cambria Math" w:hAnsi="Cambria Math"/>
                <w:color w:val="auto"/>
              </w:rPr>
              <m:t>th</m:t>
            </m:r>
          </m:sup>
        </m:sSup>
      </m:oMath>
      <w:r w:rsidR="004710C0" w:rsidRPr="003D74DF">
        <w:rPr>
          <w:color w:val="auto"/>
          <w:szCs w:val="20"/>
        </w:rPr>
        <w:t xml:space="preserve"> individual in population </w:t>
      </w:r>
      <m:oMath>
        <m:r>
          <w:rPr>
            <w:rFonts w:ascii="Cambria Math" w:hAnsi="Cambria Math"/>
            <w:color w:val="auto"/>
          </w:rPr>
          <m:t>i</m:t>
        </m:r>
      </m:oMath>
      <w:r w:rsidR="004710C0" w:rsidRPr="003D74DF">
        <w:rPr>
          <w:color w:val="auto"/>
          <w:szCs w:val="20"/>
        </w:rPr>
        <w:t xml:space="preserve">, </w:t>
      </w:r>
      <m:oMath>
        <m:r>
          <w:rPr>
            <w:rFonts w:ascii="Cambria Math" w:hAnsi="Cambria Math"/>
            <w:color w:val="auto"/>
          </w:rPr>
          <m:t>μ</m:t>
        </m:r>
      </m:oMath>
      <w:r w:rsidR="004710C0" w:rsidRPr="003D74DF">
        <w:rPr>
          <w:color w:val="auto"/>
          <w:szCs w:val="20"/>
        </w:rPr>
        <w:t xml:space="preserve"> is the overall mean,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i</m:t>
            </m:r>
          </m:sub>
        </m:sSub>
      </m:oMath>
      <w:r w:rsidR="004710C0" w:rsidRPr="003D74DF">
        <w:rPr>
          <w:color w:val="auto"/>
          <w:szCs w:val="20"/>
        </w:rPr>
        <w:t xml:space="preserve"> is the random population effect, and </w:t>
      </w:r>
      <m:oMath>
        <m:sSub>
          <m:sSubPr>
            <m:ctrlPr>
              <w:rPr>
                <w:rFonts w:ascii="Cambria Math" w:hAnsi="Cambria Math"/>
                <w:color w:val="auto"/>
              </w:rPr>
            </m:ctrlPr>
          </m:sSubPr>
          <m:e>
            <m:r>
              <w:rPr>
                <w:rFonts w:ascii="Cambria Math" w:hAnsi="Cambria Math"/>
                <w:color w:val="auto"/>
              </w:rPr>
              <m:t>ε</m:t>
            </m:r>
          </m:e>
          <m:sub>
            <m:r>
              <w:rPr>
                <w:rFonts w:ascii="Cambria Math" w:hAnsi="Cambria Math"/>
                <w:color w:val="auto"/>
              </w:rPr>
              <m:t>ij</m:t>
            </m:r>
          </m:sub>
        </m:sSub>
      </m:oMath>
      <w:r w:rsidR="004710C0" w:rsidRPr="003D74DF">
        <w:rPr>
          <w:color w:val="auto"/>
          <w:szCs w:val="20"/>
        </w:rPr>
        <w:t xml:space="preserve"> is the residual error. Variance components were extracted from model decomposition using restricted maximum likelihood (REML) and later used for the calculation of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004710C0" w:rsidRPr="003D74DF">
        <w:rPr>
          <w:color w:val="auto"/>
          <w:szCs w:val="20"/>
        </w:rPr>
        <w:t>.</w:t>
      </w:r>
    </w:p>
    <w:p w14:paraId="4CB4C80B" w14:textId="77777777" w:rsidR="004710C0" w:rsidRPr="003D74DF" w:rsidRDefault="004710C0" w:rsidP="00797A62">
      <w:pPr>
        <w:pStyle w:val="MDPI32textnoindent"/>
        <w:ind w:firstLine="425"/>
        <w:rPr>
          <w:color w:val="auto"/>
          <w:szCs w:val="20"/>
        </w:rPr>
      </w:pPr>
      <w:r w:rsidRPr="003D74DF">
        <w:rPr>
          <w:color w:val="auto"/>
          <w:szCs w:val="20"/>
        </w:rPr>
        <w:t xml:space="preserve">Phenotypic differentiation among populations was quantified using the expression derived from Spitze </w:t>
      </w:r>
      <w:r w:rsidRPr="003D74DF">
        <w:rPr>
          <w:color w:val="auto"/>
          <w:szCs w:val="20"/>
        </w:rPr>
        <w:fldChar w:fldCharType="begin"/>
      </w:r>
      <w:r w:rsidRPr="003D74DF">
        <w:rPr>
          <w:color w:val="auto"/>
          <w:szCs w:val="20"/>
        </w:rPr>
        <w:instrText xml:space="preserve"> ADDIN ZOTERO_ITEM CSL_CITATION {"citationID":"dMy0gw91","properties":{"formattedCitation":"[39]","plainCitation":"[39]","noteIndex":0},"citationItems":[{"id":428,"uris":["http://zotero.org/users/14068823/items/I9T8QVS5"],"itemData":{"id":428,"type":"article-journal","abstract":"Quantitative genetic analyses for body size and for life history characters within and among populations of Daphnia obtusa reveal substantial genetic variance at both hierarchical levels for all traits measured. Simultaneous allozymic analysis on the same population samples indicate a moderate degree of differentiation: GST = 0.28. No associations between electrophoretic genotype and phenotypic characters were found, providing support for the null hypothesis that the allozymic variants are effectively neutral. Therefore, GST can be used as the null hypothesis that neutral phenotypic evolution within populations led to the observed differentiation for the quantitative traits, which I call QST. The results of this study provide evidence that natural selection has promoted diversification for body size among populations, and has impeded diversification for relative fitness. Analyses of population differentiation for clutch size, age at reproduction, and growth rate indicate that neutral phenotypic evolution cannot be excluded as the cause.","container-title":"Genetics","DOI":"10.1093/genetics/135.2.367","ISSN":"1943-2631","issue":"2","journalAbbreviation":"Genetics","page":"367-374","source":"Silverchair","title":"Population structure in Daphnia obtusa: quantitative genetic and allozymic variation.","title-short":"Population structure in Daphnia obtusa","volume":"135","author":[{"family":"Spitze","given":"K"}],"issued":{"date-parts":[["1993",10,1]]}}}],"schema":"https://github.com/citation-style-language/schema/raw/master/csl-citation.json"} </w:instrText>
      </w:r>
      <w:r w:rsidRPr="003D74DF">
        <w:rPr>
          <w:color w:val="auto"/>
          <w:szCs w:val="20"/>
        </w:rPr>
        <w:fldChar w:fldCharType="separate"/>
      </w:r>
      <w:r w:rsidRPr="003D74DF">
        <w:rPr>
          <w:color w:val="auto"/>
          <w:szCs w:val="20"/>
        </w:rPr>
        <w:t>[39]</w:t>
      </w:r>
      <w:r w:rsidRPr="003D74DF">
        <w:rPr>
          <w:color w:val="auto"/>
          <w:szCs w:val="20"/>
        </w:rPr>
        <w:fldChar w:fldCharType="end"/>
      </w:r>
      <w:r w:rsidRPr="003D74DF">
        <w:rPr>
          <w:color w:val="auto"/>
          <w:szCs w:val="20"/>
        </w:rPr>
        <w:t xml:space="preserve"> and Brommer </w:t>
      </w:r>
      <w:r w:rsidRPr="003D74DF">
        <w:rPr>
          <w:color w:val="auto"/>
          <w:szCs w:val="20"/>
        </w:rPr>
        <w:fldChar w:fldCharType="begin"/>
      </w:r>
      <w:r w:rsidRPr="003D74DF">
        <w:rPr>
          <w:color w:val="auto"/>
          <w:szCs w:val="20"/>
        </w:rPr>
        <w:instrText xml:space="preserve"> ADDIN ZOTERO_ITEM CSL_CITATION {"citationID":"P7opKRxD","properties":{"formattedCitation":"[26]","plainCitation":"[26]","noteIndex":0},"citationItems":[{"id":416,"uris":["http://zotero.org/users/14068823/items/MVT9EUD4"],"itemData":{"id":416,"type":"article-journal","abstract":"Local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797A62" w:rsidRPr="003D74DF" w14:paraId="02E93229" w14:textId="77777777" w:rsidTr="00797A62">
        <w:trPr>
          <w:cantSplit/>
          <w:trHeight w:val="340"/>
        </w:trPr>
        <w:tc>
          <w:tcPr>
            <w:tcW w:w="7426" w:type="dxa"/>
            <w:vAlign w:val="center"/>
          </w:tcPr>
          <w:p w14:paraId="1EFE8BD2" w14:textId="23824874" w:rsidR="00797A62" w:rsidRPr="003D74DF" w:rsidRDefault="00000000" w:rsidP="00797A62">
            <w:pPr>
              <w:pStyle w:val="MDPI32textnoindent"/>
              <w:spacing w:before="120" w:after="120" w:line="260" w:lineRule="atLeast"/>
              <w:ind w:left="706"/>
              <w:jc w:val="center"/>
              <w:rPr>
                <w:color w:val="auto"/>
                <w:szCs w:val="20"/>
              </w:rPr>
            </w:pPr>
            <m:oMathPara>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m:t>
                </m:r>
                <m:f>
                  <m:fPr>
                    <m:ctrlPr>
                      <w:rPr>
                        <w:rFonts w:ascii="Cambria Math" w:hAnsi="Cambria Math"/>
                        <w:color w:val="auto"/>
                      </w:rPr>
                    </m:ctrlPr>
                  </m:fPr>
                  <m:num>
                    <m:r>
                      <w:rPr>
                        <w:rFonts w:ascii="Cambria Math" w:hAnsi="Cambria Math"/>
                        <w:color w:val="auto"/>
                      </w:rPr>
                      <m:t>c</m:t>
                    </m:r>
                    <m:r>
                      <m:rPr>
                        <m:sty m:val="p"/>
                      </m:rPr>
                      <w:rPr>
                        <w:rFonts w:ascii="Cambria Math" w:hAnsi="Cambria Math"/>
                        <w:color w:val="auto"/>
                      </w:rPr>
                      <m:t>,</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B</m:t>
                        </m:r>
                      </m:sub>
                      <m:sup>
                        <m:r>
                          <w:rPr>
                            <w:rFonts w:ascii="Cambria Math" w:hAnsi="Cambria Math"/>
                            <w:color w:val="auto"/>
                          </w:rPr>
                          <m:t>2</m:t>
                        </m:r>
                      </m:sup>
                    </m:sSubSup>
                  </m:num>
                  <m:den>
                    <m:r>
                      <w:rPr>
                        <w:rFonts w:ascii="Cambria Math" w:hAnsi="Cambria Math"/>
                        <w:color w:val="auto"/>
                      </w:rPr>
                      <m:t>c</m:t>
                    </m:r>
                    <m:r>
                      <m:rPr>
                        <m:sty m:val="p"/>
                      </m:rPr>
                      <w:rPr>
                        <w:rFonts w:ascii="Cambria Math" w:hAnsi="Cambria Math"/>
                        <w:color w:val="auto"/>
                      </w:rPr>
                      <m:t>,</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B</m:t>
                        </m:r>
                      </m:sub>
                      <m:sup>
                        <m:r>
                          <w:rPr>
                            <w:rFonts w:ascii="Cambria Math" w:hAnsi="Cambria Math"/>
                            <w:color w:val="auto"/>
                          </w:rPr>
                          <m:t>2</m:t>
                        </m:r>
                      </m:sup>
                    </m:sSubSup>
                    <m:r>
                      <m:rPr>
                        <m:sty m:val="p"/>
                      </m:rPr>
                      <w:rPr>
                        <w:rFonts w:ascii="Cambria Math" w:hAnsi="Cambria Math"/>
                        <w:color w:val="auto"/>
                      </w:rPr>
                      <m:t>+</m:t>
                    </m:r>
                    <m:r>
                      <w:rPr>
                        <w:rFonts w:ascii="Cambria Math" w:hAnsi="Cambria Math"/>
                        <w:color w:val="auto"/>
                      </w:rPr>
                      <m:t>2</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W</m:t>
                        </m:r>
                      </m:sub>
                      <m:sup>
                        <m:r>
                          <w:rPr>
                            <w:rFonts w:ascii="Cambria Math" w:hAnsi="Cambria Math"/>
                            <w:color w:val="auto"/>
                          </w:rPr>
                          <m:t>2</m:t>
                        </m:r>
                      </m:sup>
                    </m:sSubSup>
                  </m:den>
                </m:f>
              </m:oMath>
            </m:oMathPara>
          </w:p>
        </w:tc>
        <w:tc>
          <w:tcPr>
            <w:tcW w:w="430" w:type="dxa"/>
            <w:vAlign w:val="center"/>
          </w:tcPr>
          <w:p w14:paraId="2646BDB9" w14:textId="77777777" w:rsidR="00797A62" w:rsidRPr="003D74DF" w:rsidRDefault="00797A62" w:rsidP="00797A62">
            <w:pPr>
              <w:pStyle w:val="MDPI32textnoindent"/>
              <w:spacing w:before="120" w:after="120" w:line="260" w:lineRule="atLeast"/>
              <w:ind w:left="0"/>
              <w:jc w:val="right"/>
              <w:rPr>
                <w:color w:val="auto"/>
                <w:szCs w:val="20"/>
              </w:rPr>
            </w:pPr>
          </w:p>
        </w:tc>
      </w:tr>
    </w:tbl>
    <w:p w14:paraId="0336E823" w14:textId="77777777" w:rsidR="004710C0" w:rsidRPr="003D74DF" w:rsidRDefault="004710C0" w:rsidP="00797A62">
      <w:pPr>
        <w:pStyle w:val="MDPI32textnoindent"/>
        <w:rPr>
          <w:color w:val="auto"/>
          <w:szCs w:val="20"/>
        </w:rPr>
      </w:pPr>
      <w:r w:rsidRPr="003D74DF">
        <w:rPr>
          <w:color w:val="auto"/>
          <w:szCs w:val="20"/>
        </w:rPr>
        <w:t xml:space="preserve">where </w:t>
      </w:r>
      <m:oMath>
        <m:r>
          <w:rPr>
            <w:rFonts w:ascii="Cambria Math" w:hAnsi="Cambria Math"/>
            <w:color w:val="auto"/>
          </w:rPr>
          <m:t>c</m:t>
        </m:r>
      </m:oMath>
      <w:r w:rsidRPr="003D74DF">
        <w:rPr>
          <w:color w:val="auto"/>
          <w:szCs w:val="20"/>
        </w:rPr>
        <w:t xml:space="preserve"> is the proportion of the total between-population variance attributed to additive genetic effects and </w:t>
      </w:r>
      <m:oMath>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oMath>
      <w:r w:rsidRPr="003D74DF">
        <w:rPr>
          <w:color w:val="auto"/>
          <w:szCs w:val="20"/>
        </w:rPr>
        <w:t xml:space="preserve"> is the narrow-sense heritability. Because these genetic parameters are generally unknown for </w:t>
      </w:r>
      <w:r w:rsidRPr="003D74DF">
        <w:rPr>
          <w:i/>
          <w:iCs/>
          <w:color w:val="auto"/>
          <w:szCs w:val="20"/>
        </w:rPr>
        <w:t>N. pallida</w:t>
      </w:r>
      <w:r w:rsidRPr="003D74DF">
        <w:rPr>
          <w:color w:val="auto"/>
          <w:szCs w:val="20"/>
        </w:rPr>
        <w:t xml:space="preserve">, the equation was reformulated in terms of the ratio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oMath>
      <w:r w:rsidRPr="003D74DF">
        <w:rPr>
          <w:color w:val="auto"/>
          <w:szCs w:val="20"/>
        </w:rPr>
        <w:t>:</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797A62" w:rsidRPr="003D74DF" w14:paraId="76B9710C" w14:textId="77777777" w:rsidTr="00797A62">
        <w:trPr>
          <w:cantSplit/>
          <w:trHeight w:val="340"/>
        </w:trPr>
        <w:tc>
          <w:tcPr>
            <w:tcW w:w="7426" w:type="dxa"/>
            <w:vAlign w:val="center"/>
          </w:tcPr>
          <w:p w14:paraId="73FE89C4" w14:textId="6E28C620" w:rsidR="00797A62" w:rsidRPr="003D74DF" w:rsidRDefault="00000000" w:rsidP="00797A62">
            <w:pPr>
              <w:pStyle w:val="MDPI32textnoindent"/>
              <w:spacing w:before="120" w:after="120" w:line="260" w:lineRule="atLeast"/>
              <w:ind w:left="706"/>
              <w:jc w:val="center"/>
              <w:rPr>
                <w:color w:val="auto"/>
                <w:szCs w:val="20"/>
              </w:rPr>
            </w:pPr>
            <m:oMathPara>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m:t>
                </m:r>
                <m:f>
                  <m:fPr>
                    <m:ctrlPr>
                      <w:rPr>
                        <w:rFonts w:ascii="Cambria Math" w:hAnsi="Cambria Math"/>
                        <w:color w:val="auto"/>
                      </w:rPr>
                    </m:ctrlPr>
                  </m:fPr>
                  <m:num>
                    <m:d>
                      <m:dPr>
                        <m:ctrlPr>
                          <w:rPr>
                            <w:rFonts w:ascii="Cambria Math" w:hAnsi="Cambria Math"/>
                            <w:color w:val="auto"/>
                          </w:rPr>
                        </m:ctrlPr>
                      </m:dPr>
                      <m:e>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e>
                    </m:d>
                    <m:r>
                      <m:rPr>
                        <m:sty m:val="p"/>
                      </m:rPr>
                      <w:rPr>
                        <w:rFonts w:ascii="Cambria Math" w:hAnsi="Cambria Math"/>
                        <w:color w:val="auto"/>
                      </w:rPr>
                      <m:t>,</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B</m:t>
                        </m:r>
                      </m:sub>
                      <m:sup>
                        <m:r>
                          <w:rPr>
                            <w:rFonts w:ascii="Cambria Math" w:hAnsi="Cambria Math"/>
                            <w:color w:val="auto"/>
                          </w:rPr>
                          <m:t>2</m:t>
                        </m:r>
                      </m:sup>
                    </m:sSubSup>
                  </m:num>
                  <m:den>
                    <m:d>
                      <m:dPr>
                        <m:ctrlPr>
                          <w:rPr>
                            <w:rFonts w:ascii="Cambria Math" w:hAnsi="Cambria Math"/>
                            <w:color w:val="auto"/>
                          </w:rPr>
                        </m:ctrlPr>
                      </m:dPr>
                      <m:e>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e>
                    </m:d>
                    <m:r>
                      <m:rPr>
                        <m:sty m:val="p"/>
                      </m:rPr>
                      <w:rPr>
                        <w:rFonts w:ascii="Cambria Math" w:hAnsi="Cambria Math"/>
                        <w:color w:val="auto"/>
                      </w:rPr>
                      <m:t>,</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B</m:t>
                        </m:r>
                      </m:sub>
                      <m:sup>
                        <m:r>
                          <w:rPr>
                            <w:rFonts w:ascii="Cambria Math" w:hAnsi="Cambria Math"/>
                            <w:color w:val="auto"/>
                          </w:rPr>
                          <m:t>2</m:t>
                        </m:r>
                      </m:sup>
                    </m:sSubSup>
                    <m:r>
                      <m:rPr>
                        <m:sty m:val="p"/>
                      </m:rPr>
                      <w:rPr>
                        <w:rFonts w:ascii="Cambria Math" w:hAnsi="Cambria Math"/>
                        <w:color w:val="auto"/>
                      </w:rPr>
                      <m:t>+</m:t>
                    </m:r>
                    <m:r>
                      <w:rPr>
                        <w:rFonts w:ascii="Cambria Math" w:hAnsi="Cambria Math"/>
                        <w:color w:val="auto"/>
                      </w:rPr>
                      <m:t>2</m:t>
                    </m:r>
                    <m:sSubSup>
                      <m:sSubSupPr>
                        <m:ctrlPr>
                          <w:rPr>
                            <w:rFonts w:ascii="Cambria Math" w:hAnsi="Cambria Math"/>
                            <w:color w:val="auto"/>
                          </w:rPr>
                        </m:ctrlPr>
                      </m:sSubSupPr>
                      <m:e>
                        <m:r>
                          <w:rPr>
                            <w:rFonts w:ascii="Cambria Math" w:hAnsi="Cambria Math"/>
                            <w:color w:val="auto"/>
                          </w:rPr>
                          <m:t>σ</m:t>
                        </m:r>
                      </m:e>
                      <m:sub>
                        <m:r>
                          <w:rPr>
                            <w:rFonts w:ascii="Cambria Math" w:hAnsi="Cambria Math"/>
                            <w:color w:val="auto"/>
                          </w:rPr>
                          <m:t>W</m:t>
                        </m:r>
                      </m:sub>
                      <m:sup>
                        <m:r>
                          <w:rPr>
                            <w:rFonts w:ascii="Cambria Math" w:hAnsi="Cambria Math"/>
                            <w:color w:val="auto"/>
                          </w:rPr>
                          <m:t>2</m:t>
                        </m:r>
                      </m:sup>
                    </m:sSubSup>
                  </m:den>
                </m:f>
              </m:oMath>
            </m:oMathPara>
          </w:p>
        </w:tc>
        <w:tc>
          <w:tcPr>
            <w:tcW w:w="430" w:type="dxa"/>
            <w:vAlign w:val="center"/>
          </w:tcPr>
          <w:p w14:paraId="06F817E5" w14:textId="77777777" w:rsidR="00797A62" w:rsidRPr="003D74DF" w:rsidRDefault="00797A62" w:rsidP="00797A62">
            <w:pPr>
              <w:pStyle w:val="MDPI32textnoindent"/>
              <w:spacing w:before="120" w:after="120" w:line="260" w:lineRule="atLeast"/>
              <w:ind w:left="0"/>
              <w:jc w:val="right"/>
              <w:rPr>
                <w:color w:val="auto"/>
                <w:szCs w:val="20"/>
              </w:rPr>
            </w:pPr>
          </w:p>
        </w:tc>
      </w:tr>
    </w:tbl>
    <w:p w14:paraId="4302EECD" w14:textId="086F27BB" w:rsidR="004710C0" w:rsidRPr="003D74DF" w:rsidRDefault="004710C0" w:rsidP="00797A62">
      <w:pPr>
        <w:pStyle w:val="MDPI32textnoindent"/>
        <w:ind w:firstLine="425"/>
        <w:rPr>
          <w:color w:val="auto"/>
          <w:szCs w:val="20"/>
        </w:rPr>
      </w:pPr>
      <w:r w:rsidRPr="003D74DF">
        <w:rPr>
          <w:color w:val="auto"/>
          <w:szCs w:val="20"/>
        </w:rPr>
        <w:t xml:space="preserve">The ratio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oMath>
      <w:r w:rsidRPr="003D74DF">
        <w:rPr>
          <w:color w:val="auto"/>
          <w:szCs w:val="20"/>
        </w:rPr>
        <w:t xml:space="preserve"> describes the sensitivity of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to uncertainty in genetic parameters and was explored over a conservative range from 0 to 3, consistent with heritability estimates reported for arid-zone tree species (</w:t>
      </w:r>
      <m:oMath>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r>
          <m:rPr>
            <m:sty m:val="p"/>
          </m:rPr>
          <w:rPr>
            <w:rFonts w:ascii="Cambria Math" w:hAnsi="Cambria Math"/>
            <w:color w:val="auto"/>
          </w:rPr>
          <m:t>≈0.2-0.5</m:t>
        </m:r>
      </m:oMath>
      <w:r w:rsidRPr="003D74DF">
        <w:rPr>
          <w:color w:val="auto"/>
          <w:szCs w:val="20"/>
        </w:rPr>
        <w:t xml:space="preserve">) and range proposed by Brommer </w:t>
      </w:r>
      <w:r w:rsidRPr="003D74DF">
        <w:rPr>
          <w:color w:val="auto"/>
          <w:szCs w:val="20"/>
        </w:rPr>
        <w:fldChar w:fldCharType="begin"/>
      </w:r>
      <w:r w:rsidRPr="003D74DF">
        <w:rPr>
          <w:color w:val="auto"/>
          <w:szCs w:val="20"/>
        </w:rPr>
        <w:instrText xml:space="preserve"> ADDIN ZOTERO_ITEM CSL_CITATION {"citationID":"LveNTTmm","properties":{"formattedCitation":"[26]","plainCitation":"[26]","noteIndex":0},"citationItems":[{"id":416,"uris":["http://zotero.org/users/14068823/items/MVT9EUD4"],"itemData":{"id":416,"type":"article-journal","abstract":"Local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w:t>
      </w:r>
    </w:p>
    <w:p w14:paraId="62900AB5" w14:textId="14A04401" w:rsidR="004710C0" w:rsidRPr="003D74DF" w:rsidRDefault="004710C0" w:rsidP="00797A62">
      <w:pPr>
        <w:pStyle w:val="MDPI32textnoindent"/>
        <w:ind w:firstLine="425"/>
        <w:rPr>
          <w:color w:val="auto"/>
          <w:szCs w:val="20"/>
        </w:rPr>
      </w:pPr>
      <w:r w:rsidRPr="003D74DF">
        <w:rPr>
          <w:color w:val="auto"/>
          <w:szCs w:val="20"/>
        </w:rPr>
        <w:t xml:space="preserve">For each trait,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were computed using 1000 bootstrap resamples to obtain 95% confidence intervals. The functions Pstat() and TracePst() from the </w:t>
      </w:r>
      <w:r w:rsidRPr="003D74DF">
        <w:rPr>
          <w:i/>
          <w:iCs/>
          <w:color w:val="auto"/>
          <w:szCs w:val="20"/>
          <w:highlight w:val="yellow"/>
        </w:rPr>
        <w:t>Pstat</w:t>
      </w:r>
      <w:r w:rsidRPr="003D74DF">
        <w:rPr>
          <w:color w:val="auto"/>
          <w:szCs w:val="20"/>
        </w:rPr>
        <w:t xml:space="preserve"> package were used to estimate and visualize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across the range of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oMath>
      <w:r w:rsidRPr="003D74DF">
        <w:rPr>
          <w:color w:val="auto"/>
          <w:szCs w:val="20"/>
        </w:rPr>
        <w:t>.</w:t>
      </w:r>
    </w:p>
    <w:p w14:paraId="4AF7B298" w14:textId="40A8C803" w:rsidR="004710C0" w:rsidRPr="003D74DF" w:rsidRDefault="004710C0" w:rsidP="00797A62">
      <w:pPr>
        <w:pStyle w:val="MDPI32textnoindent"/>
        <w:ind w:firstLine="425"/>
        <w:rPr>
          <w:color w:val="auto"/>
          <w:szCs w:val="20"/>
        </w:rPr>
      </w:pPr>
      <w:r w:rsidRPr="003D74DF">
        <w:rPr>
          <w:color w:val="auto"/>
          <w:szCs w:val="20"/>
        </w:rPr>
        <w:t xml:space="preserve">Interpretation followed the classical comparative framework of Merilä and Crnokrak </w:t>
      </w:r>
      <w:r w:rsidRPr="003D74DF">
        <w:rPr>
          <w:color w:val="auto"/>
          <w:szCs w:val="20"/>
        </w:rPr>
        <w:fldChar w:fldCharType="begin"/>
      </w:r>
      <w:r w:rsidRPr="003D74DF">
        <w:rPr>
          <w:color w:val="auto"/>
          <w:szCs w:val="20"/>
        </w:rPr>
        <w:instrText xml:space="preserve"> ADDIN ZOTERO_ITEM CSL_CITATION {"citationID":"Osae5uQ0","properties":{"formattedCitation":"[40]","plainCitation":"[40]","noteIndex":0},"citationItems":[{"id":426,"uris":["http://zotero.org/users/14068823/items/6SAQPSYV"],"itemData":{"id":426,"type":"article-journal","abstract":"The comparison of the degree of differentiation in neutral marker loci and genes coding quantitative traits with standardized and equivalent measures of genetic differentiation (FST and QST, respectively) can provide insights into two important but seldom explored questions in evolutionary genetics: (i) what is the relative importance of random genetic drift and directional natural selection as causes of population differentiation in quantitative traits, and (ii) does the degree of divergence in neutral marker loci predict the degree of divergence in genes coding quantitative traits? Examination of data from 18 independent studies of plants and animals using both standard statistical and meta‐analytical methods revealed a number of interesting points. First, the degree of differentiation in quantitative traits (QST) typically exceeds that observed in neutral marker genes (FST), suggesting a prominent role for natural selection in accounting for patterns of quantitative trait differentiation among contemporary populations. Second, the FST – QST difference is more pronounced for allozyme markers and morphological traits, than for other kinds of molecular markers and life‐history traits. Third, very few studies reveal situations were QST &amp;lt; FST, suggesting that selection pressures, and hence optimal phenotypes, in different populations of the same species are unlikely to be often similar. Fourth, there is a strong correlation between QST and FST indices across the different studies for allozyme (r=0.81), microsatellite (r=0.87) and combined (r=0.75) marker data, suggesting that the degree of genetic differentiation in neutral marker loci is closely predictive of the degree of differentiation in loci coding quantitative traits. However, these interpretations are subject to a number of assumptions about the data and methods used to derive the estimates of population differentiation in the two sets of traits.","container-title":"Journal of Evolutionary Biology","DOI":"10.1046/j.1420-9101.2001.00348.x","ISSN":"1010-061X","issue":"6","journalAbbreviation":"j. evol. Biol.","page":"892-903","source":"Silverchair","title":"Comparison of genetic differentiation at marker loci and quantitative traits","volume":"14","author":[{"family":"Merilä","given":"J."},{"family":"Crnokrak","given":"P."}],"issued":{"date-parts":[["2001",11,1]]}}}],"schema":"https://github.com/citation-style-language/schema/raw/master/csl-citation.json"} </w:instrText>
      </w:r>
      <w:r w:rsidRPr="003D74DF">
        <w:rPr>
          <w:color w:val="auto"/>
          <w:szCs w:val="20"/>
        </w:rPr>
        <w:fldChar w:fldCharType="separate"/>
      </w:r>
      <w:r w:rsidRPr="003D74DF">
        <w:rPr>
          <w:color w:val="auto"/>
          <w:szCs w:val="20"/>
        </w:rPr>
        <w:t>[40]</w:t>
      </w:r>
      <w:r w:rsidRPr="003D74DF">
        <w:rPr>
          <w:color w:val="auto"/>
          <w:szCs w:val="20"/>
        </w:rPr>
        <w:fldChar w:fldCharType="end"/>
      </w:r>
      <w:r w:rsidRPr="003D74DF">
        <w:rPr>
          <w:color w:val="auto"/>
          <w:szCs w:val="20"/>
        </w:rPr>
        <w:t xml:space="preserve">. When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&gt;</m:t>
        </m:r>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phenotypic divergence was inferred to result from divergent or local selection; when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m:t>
        </m:r>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differentiation was considered compatible with neutral drift; and when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&lt;</m:t>
        </m:r>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stabilizing selection was inferred. The robustness of these inferences was evaluated by determining the critical </w:t>
      </w:r>
      <m:oMath>
        <m:sSub>
          <m:sSubPr>
            <m:ctrlPr>
              <w:rPr>
                <w:rFonts w:ascii="Cambria Math" w:hAnsi="Cambria Math"/>
                <w:color w:val="auto"/>
              </w:rPr>
            </m:ctrlPr>
          </m:sSubPr>
          <m:e>
            <m:d>
              <m:dPr>
                <m:ctrlPr>
                  <w:rPr>
                    <w:rFonts w:ascii="Cambria Math" w:hAnsi="Cambria Math"/>
                    <w:color w:val="auto"/>
                  </w:rPr>
                </m:ctrlPr>
              </m:dPr>
              <m:e>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e>
            </m:d>
          </m:e>
          <m:sub>
            <m:r>
              <m:rPr>
                <m:nor/>
              </m:rPr>
              <w:rPr>
                <w:color w:val="auto"/>
              </w:rPr>
              <m:t>crit</m:t>
            </m:r>
          </m:sub>
        </m:sSub>
      </m:oMath>
      <w:r w:rsidRPr="003D74DF">
        <w:rPr>
          <w:color w:val="auto"/>
          <w:szCs w:val="20"/>
        </w:rPr>
        <w:t xml:space="preserve"> value at which the confidence intervals of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and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overlapped, as proposed by Brommer </w:t>
      </w:r>
      <w:r w:rsidRPr="003D74DF">
        <w:rPr>
          <w:color w:val="auto"/>
          <w:szCs w:val="20"/>
        </w:rPr>
        <w:fldChar w:fldCharType="begin"/>
      </w:r>
      <w:r w:rsidRPr="003D74DF">
        <w:rPr>
          <w:color w:val="auto"/>
          <w:szCs w:val="20"/>
        </w:rPr>
        <w:instrText xml:space="preserve"> ADDIN ZOTERO_ITEM CSL_CITATION {"citationID":"7ehWIH6l","properties":{"formattedCitation":"[26]","plainCitation":"[26]","noteIndex":0},"citationItems":[{"id":416,"uris":["http://zotero.org/users/14068823/items/MVT9EUD4"],"itemData":{"id":416,"type":"article-journal","abstract":"Local adaptation through natural selection can be inferred in case the additive genetic divergence in a quantitative trait across populations (Qst) exceeds the neutral expectation based on differentiation of neutral alleles across these populations (e.g. Fst). As such, measuring Qst in relation to neutral differentiation presents a first-line investigation applicable in evolutionary biology (selection on functional genes) and conservation biology (identification of locally adapted coding genes). However, many species, especially those in need of conservation actions, are not amenable for the kind of breeding design required to estimate either narrow- or broad-sense Qst. In such cases, Qst has been approximated by the phenotypic divergence in a trait across populations (Pst). I here argue that the critical aspect for how well Pst approximates Qst depends on the extent that additive genetic effects determine variation between populations relative to within populations. I review how the sensitivity of conclusions regarding local adaptation based on Pst have been evaluated in the literature and find that many studies make a anticonservative null assumption in estimating Pst and/or use a nonconservative approach to explore sensitivity of their conclusions. Data from two studies that have provided a second, independent assessment of selection in their system suggest that Pst–Fst comparisons should be interpreted very conservatively. I conclude with recommendations for improving the robustness of the inferences drawn from comparing Pst with neutral differentiation.","container-title":"Journal of Evolutionary Biology","DOI":"10.1111/j.1420-9101.2011.02268.x","ISSN":"1420-9101","issue":"6","language":"en","license":"© 2011 The Author. Journal of Evolutionary Biology © 2011 European Society For Evolutionary Biology","note":"_eprint: https://onlinelibrary.wiley.com/doi/pdf/10.1111/j.1420-9101.2011.02268.x","page":"1160-1168","source":"Wiley Online Library","title":"Whither Pst? The approximation of Qst by Pst in evolutionary and conservation biology","title-short":"Whither Pst?","volume":"24","author":[{"family":"Brommer","given":"J. E."}],"issued":{"date-parts":[["2011"]]}}}],"schema":"https://github.com/citation-style-language/schema/raw/master/csl-citation.json"} </w:instrText>
      </w:r>
      <w:r w:rsidRPr="003D74DF">
        <w:rPr>
          <w:color w:val="auto"/>
          <w:szCs w:val="20"/>
        </w:rPr>
        <w:fldChar w:fldCharType="separate"/>
      </w:r>
      <w:r w:rsidRPr="003D74DF">
        <w:rPr>
          <w:color w:val="auto"/>
          <w:szCs w:val="20"/>
        </w:rPr>
        <w:t>[26]</w:t>
      </w:r>
      <w:r w:rsidRPr="003D74DF">
        <w:rPr>
          <w:color w:val="auto"/>
          <w:szCs w:val="20"/>
        </w:rPr>
        <w:fldChar w:fldCharType="end"/>
      </w:r>
      <w:r w:rsidRPr="003D74DF">
        <w:rPr>
          <w:color w:val="auto"/>
          <w:szCs w:val="20"/>
        </w:rPr>
        <w:t xml:space="preserve">. Traits showing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significantly higher than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under conservative assumptions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m:rPr>
                <m:sty m:val="p"/>
              </m:rPr>
              <w:rPr>
                <w:rFonts w:ascii="Cambria Math" w:hAnsi="Cambria Math"/>
                <w:color w:val="auto"/>
              </w:rPr>
              <m:t>2</m:t>
            </m:r>
          </m:sup>
        </m:sSup>
      </m:oMath>
      <w:r w:rsidRPr="003D74DF">
        <w:rPr>
          <w:color w:val="auto"/>
          <w:szCs w:val="20"/>
        </w:rPr>
        <w:t>) were interpreted as candidates for adaptive divergence.</w:t>
      </w:r>
    </w:p>
    <w:p w14:paraId="1B8B6031" w14:textId="3CBAFBD7" w:rsidR="004710C0" w:rsidRPr="003D74DF" w:rsidRDefault="00797A62" w:rsidP="00797A62">
      <w:pPr>
        <w:pStyle w:val="MDPI22heading2"/>
        <w:spacing w:before="240"/>
        <w:rPr>
          <w:szCs w:val="20"/>
        </w:rPr>
      </w:pPr>
      <w:r w:rsidRPr="003D74DF">
        <w:rPr>
          <w:szCs w:val="20"/>
        </w:rPr>
        <w:t xml:space="preserve">2.7. </w:t>
      </w:r>
      <w:r w:rsidR="004710C0" w:rsidRPr="003D74DF">
        <w:rPr>
          <w:szCs w:val="20"/>
        </w:rPr>
        <w:t>Data Processing and Statistical Analysis</w:t>
      </w:r>
    </w:p>
    <w:p w14:paraId="4CF5EBA7" w14:textId="4301D54D" w:rsidR="004710C0" w:rsidRPr="003D74DF" w:rsidRDefault="004710C0" w:rsidP="00797A62">
      <w:pPr>
        <w:pStyle w:val="MDPI31text"/>
        <w:rPr>
          <w:color w:val="auto"/>
          <w:szCs w:val="20"/>
        </w:rPr>
      </w:pPr>
      <w:r w:rsidRPr="003D74DF">
        <w:rPr>
          <w:color w:val="auto"/>
          <w:szCs w:val="20"/>
        </w:rPr>
        <w:t xml:space="preserve">All statistical analyses and graphical outputs were conducted in R software, version 4.5.0 </w:t>
      </w:r>
      <w:r w:rsidRPr="003D74DF">
        <w:rPr>
          <w:color w:val="auto"/>
          <w:szCs w:val="20"/>
        </w:rPr>
        <w:fldChar w:fldCharType="begin"/>
      </w:r>
      <w:r w:rsidRPr="003D74DF">
        <w:rPr>
          <w:color w:val="auto"/>
          <w:szCs w:val="20"/>
        </w:rPr>
        <w:instrText xml:space="preserve"> ADDIN ZOTERO_ITEM CSL_CITATION {"citationID":"4stLanwX","properties":{"formattedCitation":"[41]","plainCitation":"[41]","noteIndex":0},"citationItems":[{"id":139,"uris":["http://zotero.org/users/14068823/items/J4G3D4EN"],"itemData":{"id":139,"type":"software","event-place":"Vienna, Austria","publisher":"R Foundation for Statistical Computing","publisher-place":"Vienna, Austria","title":"R: A Language and Environment for Statistical Computing","URL":"https://www.r-project.org/","version":"4.5.0","author":[{"family":"R Core Team","given":""}],"accessed":{"date-parts":[["2025",5,27]]},"issued":{"date-parts":[["2025"]]}}}],"schema":"https://github.com/citation-style-language/schema/raw/master/csl-citation.json"} </w:instrText>
      </w:r>
      <w:r w:rsidRPr="003D74DF">
        <w:rPr>
          <w:color w:val="auto"/>
          <w:szCs w:val="20"/>
        </w:rPr>
        <w:fldChar w:fldCharType="separate"/>
      </w:r>
      <w:r w:rsidRPr="003D74DF">
        <w:rPr>
          <w:color w:val="auto"/>
          <w:szCs w:val="20"/>
        </w:rPr>
        <w:t>[41]</w:t>
      </w:r>
      <w:r w:rsidRPr="003D74DF">
        <w:rPr>
          <w:color w:val="auto"/>
          <w:szCs w:val="20"/>
        </w:rPr>
        <w:fldChar w:fldCharType="end"/>
      </w:r>
      <w:r w:rsidRPr="003D74DF">
        <w:rPr>
          <w:color w:val="auto"/>
          <w:szCs w:val="20"/>
        </w:rPr>
        <w:t xml:space="preserve">. The coding workflow, data analysis, and computational environment were implemented in Quarto </w:t>
      </w:r>
      <w:r w:rsidRPr="003D74DF">
        <w:rPr>
          <w:color w:val="auto"/>
          <w:szCs w:val="20"/>
        </w:rPr>
        <w:fldChar w:fldCharType="begin"/>
      </w:r>
      <w:r w:rsidRPr="003D74DF">
        <w:rPr>
          <w:color w:val="auto"/>
          <w:szCs w:val="20"/>
        </w:rPr>
        <w:instrText xml:space="preserve"> ADDIN ZOTERO_ITEM CSL_CITATION {"citationID":"DaX5JZjR","properties":{"formattedCitation":"[42]","plainCitation":"[42]","noteIndex":0},"citationItems":[{"id":386,"uris":["http://zotero.org/users/14068823/items/4GR9KHCV"],"itemData":{"id":386,"type":"article-journal","abstract":"Convert R Markdown documents and 'Jupyter' notebooks to a variety of output formats using 'Quarto'.","DOI":"10.32614/CRAN.package.quarto","license":"MIT + file LICENSE","source":"R-Packages","title":"quarto: R Interface to 'Quarto' Markdown Publishing System","title-short":"quarto","URL":"https://cran.r-project.org/web/packages/quarto/index.html","author":[{"family":"Allaire","given":"J. J."},{"family":"Dervieux","given":"Christophe"},{"family":"Software","given":"Posit"},{"family":"PBC","given":""},{"family":"Woodhull","given":"Gordon"}],"accessed":{"date-parts":[["2025",9,9]]},"issued":{"date-parts":[["2025",9,4]]}}}],"schema":"https://github.com/citation-style-language/schema/raw/master/csl-citation.json"} </w:instrText>
      </w:r>
      <w:r w:rsidRPr="003D74DF">
        <w:rPr>
          <w:color w:val="auto"/>
          <w:szCs w:val="20"/>
        </w:rPr>
        <w:fldChar w:fldCharType="separate"/>
      </w:r>
      <w:r w:rsidRPr="003D74DF">
        <w:rPr>
          <w:color w:val="auto"/>
          <w:szCs w:val="20"/>
        </w:rPr>
        <w:t>[42]</w:t>
      </w:r>
      <w:r w:rsidRPr="003D74DF">
        <w:rPr>
          <w:color w:val="auto"/>
          <w:szCs w:val="20"/>
        </w:rPr>
        <w:fldChar w:fldCharType="end"/>
      </w:r>
      <w:r w:rsidRPr="003D74DF">
        <w:rPr>
          <w:color w:val="auto"/>
          <w:szCs w:val="20"/>
        </w:rPr>
        <w:t>, an integrated system for scientific writing and data analysis (</w:t>
      </w:r>
      <w:r w:rsidRPr="003D74DF">
        <w:rPr>
          <w:color w:val="auto"/>
          <w:szCs w:val="20"/>
          <w:highlight w:val="yellow"/>
        </w:rPr>
        <w:t xml:space="preserve">Supplementary </w:t>
      </w:r>
      <w:commentRangeStart w:id="109"/>
      <w:commentRangeStart w:id="110"/>
      <w:r w:rsidRPr="005A498D">
        <w:rPr>
          <w:color w:val="auto"/>
          <w:szCs w:val="20"/>
          <w:highlight w:val="yellow"/>
        </w:rPr>
        <w:t>Material</w:t>
      </w:r>
      <w:r w:rsidR="005A498D" w:rsidRPr="005A498D">
        <w:rPr>
          <w:color w:val="auto"/>
          <w:szCs w:val="20"/>
          <w:highlight w:val="yellow"/>
        </w:rPr>
        <w:t>s</w:t>
      </w:r>
      <w:commentRangeEnd w:id="109"/>
      <w:r w:rsidR="005A498D">
        <w:rPr>
          <w:rStyle w:val="Refdecomentario"/>
          <w:rFonts w:eastAsia="SimSun"/>
          <w:snapToGrid/>
          <w:lang w:eastAsia="zh-CN" w:bidi="ar-SA"/>
          <w14:ligatures w14:val="none"/>
        </w:rPr>
        <w:commentReference w:id="109"/>
      </w:r>
      <w:commentRangeEnd w:id="110"/>
      <w:r w:rsidR="00416744">
        <w:rPr>
          <w:rStyle w:val="Refdecomentario"/>
          <w:rFonts w:eastAsia="SimSun"/>
          <w:snapToGrid/>
          <w:lang w:eastAsia="zh-CN" w:bidi="ar-SA"/>
          <w14:ligatures w14:val="none"/>
        </w:rPr>
        <w:commentReference w:id="110"/>
      </w:r>
      <w:r w:rsidRPr="005A498D">
        <w:rPr>
          <w:color w:val="auto"/>
          <w:szCs w:val="20"/>
          <w:highlight w:val="yellow"/>
        </w:rPr>
        <w:t>).</w:t>
      </w:r>
    </w:p>
    <w:p w14:paraId="115E33D2" w14:textId="3CF076E3" w:rsidR="004710C0" w:rsidRPr="003D74DF" w:rsidRDefault="004710C0" w:rsidP="00797A62">
      <w:pPr>
        <w:pStyle w:val="MDPI31text"/>
        <w:rPr>
          <w:color w:val="auto"/>
          <w:szCs w:val="20"/>
        </w:rPr>
      </w:pPr>
      <w:r w:rsidRPr="003D74DF">
        <w:rPr>
          <w:color w:val="auto"/>
          <w:szCs w:val="20"/>
        </w:rPr>
        <w:t xml:space="preserve">For multivariate analyses, data were standardized (mean = 0; variance = 1) to homogenize variable scales and reduce bias from differing units of measurement </w:t>
      </w:r>
      <w:r w:rsidRPr="003D74DF">
        <w:rPr>
          <w:color w:val="auto"/>
          <w:szCs w:val="20"/>
        </w:rPr>
        <w:fldChar w:fldCharType="begin"/>
      </w:r>
      <w:r w:rsidRPr="003D74DF">
        <w:rPr>
          <w:color w:val="auto"/>
          <w:szCs w:val="20"/>
        </w:rPr>
        <w:instrText xml:space="preserve"> ADDIN ZOTERO_ITEM CSL_CITATION {"citationID":"MrSESrsr","properties":{"formattedCitation":"[43]","plainCitation":"[43]","noteIndex":0},"citationItems":[{"id":328,"uris":["http://zotero.org/users/14068823/items/BMCUXCR2"],"itemData":{"id":328,"type":"article-journal","abstract":"Cinchona officinalis L., a tree species of medicinal, ecological and economic importance, inhabits one of the richest and most fragile ecosystems in the world (montane forests) where it contributes to water and climate regulation, erosion control and carbon sequestration. However, the species is subject to strong anthropogenic pressure and is currently endangered. Unfortunately, little is known about propagation and repopulation techniques or the substrate preferences of the species. We designed a randomised trial with four replications in which 12 trial substrates (peat mixed with sand, moss or pine sawdust and supplemented with chicken manure, guano, compost or agricultural soil) were evaluated to identify the optimal substrate for the sexual propagation of Cinchona officinalis seedlings. The physical and chemical properties of the substrates were analysed, and the impact of these on the emergence, biometry and quality of seedlings were evaluated. Statistical analysis was performed using Scott-Knott and Kruskal–Wallis tests (p &lt; 0.05), principal component analysis, heatmap analysis and correlation analysis. The substrate composed of peat, moss and agricultural soil (ratio, 2:2:0.5) was found to be optimal, consistently producing the highest emergence rates and superior biometrics and quality indices. These findings represent a remarkable advance in the propagation of C. officinalis and provide valuable insights enabling the vulnerability of this species to be addressed in ecosystems subject to anthropogenic pressures, thus ensuring the conservation and sustainable use of the species.","container-title":"Forest Science","DOI":"10.1007/s44391-025-00018-8","ISSN":"1938-3738","issue":"3","journalAbbreviation":"For. Sci.","language":"en","page":"397-422","source":"Springer Link","title":"Identification of the Optimal Substrate for Sexual Propagation of &lt;i&gt;Cinchona officinalis&lt;/i&gt; L.: Implications for Conservation and Sustainable Use","title-short":"Identification of the Optimal Substrate for Sexual Propagation of Cinchona officinalis L.","volume":"71","author":[{"family":"Marcelo-Bazán","given":"Fátima Elizabeth"},{"family":"Mantilla-Chávez","given":"Walter"},{"family":"Paredes-Pajares","given":"Karla Patricia"},{"family":"Chávez-Cercado","given":"Deisy Medaly"},{"family":"Baselly-Villanueva","given":"Juan Rodrigo"},{"family":"Álvarez-Álvarez","given":"Pedro"}],"issued":{"date-parts":[["2025",6,1]]}}}],"schema":"https://github.com/citation-style-language/schema/raw/master/csl-citation.json"} </w:instrText>
      </w:r>
      <w:r w:rsidRPr="003D74DF">
        <w:rPr>
          <w:color w:val="auto"/>
          <w:szCs w:val="20"/>
        </w:rPr>
        <w:fldChar w:fldCharType="separate"/>
      </w:r>
      <w:r w:rsidRPr="003D74DF">
        <w:rPr>
          <w:color w:val="auto"/>
          <w:szCs w:val="20"/>
        </w:rPr>
        <w:t>[43]</w:t>
      </w:r>
      <w:r w:rsidRPr="003D74DF">
        <w:rPr>
          <w:color w:val="auto"/>
          <w:szCs w:val="20"/>
        </w:rPr>
        <w:fldChar w:fldCharType="end"/>
      </w:r>
      <w:r w:rsidRPr="003D74DF">
        <w:rPr>
          <w:color w:val="auto"/>
          <w:szCs w:val="20"/>
        </w:rPr>
        <w:t xml:space="preserve">. Principal component analysis (PCA) was employed to explore multivariate relationships among edaphoclimatic variables and localities, as well as among phenotypic variables, localities, and individuals. PCA was performed using the packages </w:t>
      </w:r>
      <w:commentRangeStart w:id="111"/>
      <w:commentRangeStart w:id="112"/>
      <w:proofErr w:type="spellStart"/>
      <w:r w:rsidRPr="003D74DF">
        <w:rPr>
          <w:i/>
          <w:iCs/>
          <w:color w:val="auto"/>
          <w:szCs w:val="20"/>
          <w:highlight w:val="yellow"/>
        </w:rPr>
        <w:t>Fa</w:t>
      </w:r>
      <w:commentRangeEnd w:id="111"/>
      <w:r w:rsidR="005A498D">
        <w:rPr>
          <w:rStyle w:val="Refdecomentario"/>
          <w:rFonts w:eastAsia="SimSun"/>
          <w:snapToGrid/>
          <w:lang w:eastAsia="zh-CN" w:bidi="ar-SA"/>
          <w14:ligatures w14:val="none"/>
        </w:rPr>
        <w:commentReference w:id="111"/>
      </w:r>
      <w:commentRangeEnd w:id="112"/>
      <w:r w:rsidR="0066781A">
        <w:rPr>
          <w:rStyle w:val="Refdecomentario"/>
          <w:rFonts w:eastAsia="SimSun"/>
          <w:snapToGrid/>
          <w:lang w:eastAsia="zh-CN" w:bidi="ar-SA"/>
          <w14:ligatures w14:val="none"/>
        </w:rPr>
        <w:commentReference w:id="112"/>
      </w:r>
      <w:r w:rsidRPr="003D74DF">
        <w:rPr>
          <w:i/>
          <w:iCs/>
          <w:color w:val="auto"/>
          <w:szCs w:val="20"/>
          <w:highlight w:val="yellow"/>
        </w:rPr>
        <w:t>ctoMineR</w:t>
      </w:r>
      <w:proofErr w:type="spellEnd"/>
      <w:ins w:id="113" w:author="INIA" w:date="2025-11-06T13:27:00Z" w16du:dateUtc="2025-11-06T18:27:00Z">
        <w:r w:rsidR="0066781A">
          <w:rPr>
            <w:i/>
            <w:iCs/>
            <w:color w:val="auto"/>
            <w:szCs w:val="20"/>
          </w:rPr>
          <w:t xml:space="preserve"> 2.12</w:t>
        </w:r>
      </w:ins>
      <w:r w:rsidRPr="003D74DF">
        <w:rPr>
          <w:color w:val="auto"/>
          <w:szCs w:val="20"/>
        </w:rPr>
        <w:t xml:space="preserve"> </w:t>
      </w:r>
      <w:r w:rsidRPr="003D74DF">
        <w:rPr>
          <w:color w:val="auto"/>
          <w:szCs w:val="20"/>
        </w:rPr>
        <w:fldChar w:fldCharType="begin"/>
      </w:r>
      <w:r w:rsidRPr="003D74DF">
        <w:rPr>
          <w:color w:val="auto"/>
          <w:szCs w:val="20"/>
        </w:rPr>
        <w:instrText xml:space="preserve"> ADDIN ZOTERO_ITEM CSL_CITATION {"citationID":"NGJyTN7J","properties":{"formattedCitation":"[44]","plainCitation":"[44]","noteIndex":0},"citationItems":[{"id":192,"uris":["http://zotero.org/users/14068823/items/N3GXW3NX"],"itemData":{"id":192,"type":"article-journal","abstract":"Exploratory data analysis methods to summarize, visualize and describe datasets. The main principal component methods are available, those with the largest potential in terms of applications: principal component analysis (PCA) when variables are quantitative, correspondence analysis (CA) and multiple correspondence analysis (MCA) when variables are categorical, Multiple Factor Analysis when variables are structured in groups, etc. and hierarchical cluster analysis. F. Husson, S. Le and J. Pages (2017).","DOI":"10.32614/CRAN.package.FactoMineR","license":"GPL-2 | GPL-3 [expanded from: GPL (≥ 2)]","source":"R-Packages","title":"FactoMineR: Multivariate Exploratory Data Analysis and Data Mining","title-short":"FactoMineR","URL":"https://cran.r-project.org/web/packages/FactoMineR/index.html","author":[{"family":"Husson","given":"Francois"},{"family":"Josse","given":"Julie"},{"family":"Le","given":"Sebastien"},{"family":"Mazet","given":"Jeremy"}],"accessed":{"date-parts":[["2024",9,11]]},"issued":{"date-parts":[["2024",4,20]]}}}],"schema":"https://github.com/citation-style-language/schema/raw/master/csl-citation.json"} </w:instrText>
      </w:r>
      <w:r w:rsidRPr="003D74DF">
        <w:rPr>
          <w:color w:val="auto"/>
          <w:szCs w:val="20"/>
        </w:rPr>
        <w:fldChar w:fldCharType="separate"/>
      </w:r>
      <w:r w:rsidRPr="003D74DF">
        <w:rPr>
          <w:color w:val="auto"/>
          <w:szCs w:val="20"/>
        </w:rPr>
        <w:t>[44]</w:t>
      </w:r>
      <w:r w:rsidRPr="003D74DF">
        <w:rPr>
          <w:color w:val="auto"/>
          <w:szCs w:val="20"/>
        </w:rPr>
        <w:fldChar w:fldCharType="end"/>
      </w:r>
      <w:r w:rsidRPr="003D74DF">
        <w:rPr>
          <w:color w:val="auto"/>
          <w:szCs w:val="20"/>
        </w:rPr>
        <w:t xml:space="preserve"> and </w:t>
      </w:r>
      <w:proofErr w:type="spellStart"/>
      <w:r w:rsidRPr="003D74DF">
        <w:rPr>
          <w:i/>
          <w:iCs/>
          <w:color w:val="auto"/>
          <w:szCs w:val="20"/>
          <w:highlight w:val="yellow"/>
        </w:rPr>
        <w:t>factoextra</w:t>
      </w:r>
      <w:proofErr w:type="spellEnd"/>
      <w:ins w:id="114" w:author="INIA" w:date="2025-11-06T13:27:00Z" w16du:dateUtc="2025-11-06T18:27:00Z">
        <w:r w:rsidR="0066781A">
          <w:rPr>
            <w:i/>
            <w:iCs/>
            <w:color w:val="auto"/>
            <w:szCs w:val="20"/>
          </w:rPr>
          <w:t xml:space="preserve"> </w:t>
        </w:r>
        <w:r w:rsidR="0066781A" w:rsidRPr="0066781A">
          <w:rPr>
            <w:i/>
            <w:iCs/>
            <w:color w:val="auto"/>
            <w:szCs w:val="20"/>
          </w:rPr>
          <w:t>1.0.7</w:t>
        </w:r>
      </w:ins>
      <w:r w:rsidRPr="003D74DF">
        <w:rPr>
          <w:i/>
          <w:iCs/>
          <w:color w:val="auto"/>
          <w:szCs w:val="20"/>
        </w:rPr>
        <w:t xml:space="preserve"> </w:t>
      </w:r>
      <w:r w:rsidRPr="003D74DF">
        <w:rPr>
          <w:i/>
          <w:iCs/>
          <w:color w:val="auto"/>
          <w:szCs w:val="20"/>
        </w:rPr>
        <w:fldChar w:fldCharType="begin"/>
      </w:r>
      <w:r w:rsidRPr="003D74DF">
        <w:rPr>
          <w:i/>
          <w:iCs/>
          <w:color w:val="auto"/>
          <w:szCs w:val="20"/>
        </w:rPr>
        <w:instrText xml:space="preserve"> ADDIN ZOTERO_ITEM CSL_CITATION {"citationID":"gDXmmGl6","properties":{"formattedCitation":"[45]","plainCitation":"[45]","noteIndex":0},"citationItems":[{"id":137,"uris":["http://zotero.org/users/14068823/items/SMFKEF27"],"itemData":{"id":137,"type":"article-journal","DOI":"10.32614/CRAN.package.factoextra","title":"factoextra: Extract and Visualize the Results of Multivariate Data Analyses","URL":"https://cran.r-project.org/web/packages/factoextra/index.html","author":[{"family":"Kassambara","given":"Alboukadel"},{"family":"Mundt","given":"Fabian"}],"accessed":{"date-parts":[["2025",5,27]]},"issued":{"date-parts":[["2020",4,1]]}}}],"schema":"https://github.com/citation-style-language/schema/raw/master/csl-citation.json"} </w:instrText>
      </w:r>
      <w:r w:rsidRPr="003D74DF">
        <w:rPr>
          <w:i/>
          <w:iCs/>
          <w:color w:val="auto"/>
          <w:szCs w:val="20"/>
        </w:rPr>
        <w:fldChar w:fldCharType="separate"/>
      </w:r>
      <w:r w:rsidRPr="003D74DF">
        <w:rPr>
          <w:color w:val="auto"/>
          <w:szCs w:val="20"/>
        </w:rPr>
        <w:t>[45]</w:t>
      </w:r>
      <w:r w:rsidRPr="003D74DF">
        <w:rPr>
          <w:i/>
          <w:iCs/>
          <w:color w:val="auto"/>
          <w:szCs w:val="20"/>
        </w:rPr>
        <w:fldChar w:fldCharType="end"/>
      </w:r>
      <w:r w:rsidRPr="003D74DF">
        <w:rPr>
          <w:color w:val="auto"/>
          <w:szCs w:val="20"/>
        </w:rPr>
        <w:t>.</w:t>
      </w:r>
    </w:p>
    <w:p w14:paraId="65F6C412" w14:textId="59E1EA71" w:rsidR="004710C0" w:rsidRPr="003D74DF" w:rsidRDefault="004710C0" w:rsidP="00797A62">
      <w:pPr>
        <w:pStyle w:val="MDPI31text"/>
        <w:rPr>
          <w:color w:val="auto"/>
          <w:szCs w:val="20"/>
        </w:rPr>
      </w:pPr>
      <w:r w:rsidRPr="003D74DF">
        <w:rPr>
          <w:color w:val="auto"/>
          <w:szCs w:val="20"/>
        </w:rPr>
        <w:t xml:space="preserve">Phenotypic diversity of qualitative variables was quantified using the Shannon–Weaver diversity index (H′), implemented with the </w:t>
      </w:r>
      <w:r w:rsidRPr="003D74DF">
        <w:rPr>
          <w:i/>
          <w:iCs/>
          <w:color w:val="auto"/>
          <w:szCs w:val="20"/>
          <w:highlight w:val="yellow"/>
        </w:rPr>
        <w:t>vegan</w:t>
      </w:r>
      <w:ins w:id="115" w:author="INIA" w:date="2025-11-06T13:28:00Z" w16du:dateUtc="2025-11-06T18:28:00Z">
        <w:r w:rsidR="0066781A">
          <w:rPr>
            <w:i/>
            <w:iCs/>
            <w:color w:val="auto"/>
            <w:szCs w:val="20"/>
          </w:rPr>
          <w:t xml:space="preserve"> </w:t>
        </w:r>
        <w:r w:rsidR="0066781A" w:rsidRPr="0066781A">
          <w:rPr>
            <w:i/>
            <w:iCs/>
            <w:color w:val="auto"/>
            <w:szCs w:val="20"/>
          </w:rPr>
          <w:t>2.7-2</w:t>
        </w:r>
      </w:ins>
      <w:r w:rsidRPr="003D74DF">
        <w:rPr>
          <w:color w:val="auto"/>
          <w:szCs w:val="20"/>
        </w:rPr>
        <w:t xml:space="preserve"> package </w:t>
      </w:r>
      <w:r w:rsidRPr="003D74DF">
        <w:rPr>
          <w:color w:val="auto"/>
          <w:szCs w:val="20"/>
        </w:rPr>
        <w:fldChar w:fldCharType="begin"/>
      </w:r>
      <w:r w:rsidRPr="003D74DF">
        <w:rPr>
          <w:color w:val="auto"/>
          <w:szCs w:val="20"/>
        </w:rPr>
        <w:instrText xml:space="preserve"> ADDIN ZOTERO_ITEM CSL_CITATION {"citationID":"92NBv7Rv","properties":{"formattedCitation":"[46]","plainCitation":"[46]","noteIndex":0},"citationItems":[{"id":135,"uris":["http://zotero.org/users/14068823/items/8WIIRU7F"],"itemData":{"id":135,"type":"article-journal","abstract":"Ordination methods, diversity analysis and other functions for community and vegetation ecologists.","DOI":"10.32614/CRAN.package.vegan","license":"GPL-2","source":"R-Packages","title":"vegan: Community Ecology Package","title-short":"vegan","URL":"https://cran.r-project.org/web/packages/vegan/index.html","author":[{"family":"Oksanen","given":"Jari"},{"family":"Simpson","given":"Gavin L."},{"family":"Blanchet","given":"F. Guillaume"},{"family":"Kindt","given":"Roeland"},{"family":"Legendre","given":"Pierre"},{"family":"Minchin","given":"Peter R."},{"family":"O'Hara","given":"R. B."},{"family":"Solymos","given":"Peter"},{"family":"Stevens","given":"M. Henry H."},{"family":"Szoecs","given":"Eduard"},{"family":"Wagner","given":"Helene"},{"family":"Barbour","given":"Matt"},{"family":"Bedward","given":"Michael"},{"family":"Bolker","given":"Ben"},{"family":"Borcard","given":"Daniel"},{"family":"Carvalho","given":"Gustavo"},{"family":"Chirico","given":"Michael"},{"family":"Caceres","given":"Miquel De"},{"family":"Durand","given":"Sebastien"},{"family":"Evangelista","given":"Heloisa Beatriz Antoniazi"},{"family":"FitzJohn","given":"Rich"},{"family":"Friendly","given":"Michael"},{"family":"Furneaux","given":"Brendan"},{"family":"Hannigan","given":"Geoffrey"},{"family":"Hill","given":"Mark O."},{"family":"Lahti","given":"Leo"},{"family":"McGlinn","given":"Dan"},{"family":"Ouellette","given":"Marie-Helene"},{"family":"Cunha","given":"Eduardo Ribeiro"},{"family":"Smith","given":"Tyler"},{"family":"Stier","given":"Adrian"},{"family":"Braak","given":"Cajo J. F. Ter"},{"family":"Weedon","given":"James"},{"family":"Borman","given":"Tuomas"}],"accessed":{"date-parts":[["2025",5,27]]},"issued":{"date-parts":[["2025",1,29]]}}}],"schema":"https://github.com/citation-style-language/schema/raw/master/csl-citation.json"} </w:instrText>
      </w:r>
      <w:r w:rsidRPr="003D74DF">
        <w:rPr>
          <w:color w:val="auto"/>
          <w:szCs w:val="20"/>
        </w:rPr>
        <w:fldChar w:fldCharType="separate"/>
      </w:r>
      <w:r w:rsidRPr="003D74DF">
        <w:rPr>
          <w:color w:val="auto"/>
          <w:szCs w:val="20"/>
        </w:rPr>
        <w:t>[46]</w:t>
      </w:r>
      <w:r w:rsidRPr="003D74DF">
        <w:rPr>
          <w:color w:val="auto"/>
          <w:szCs w:val="20"/>
        </w:rPr>
        <w:fldChar w:fldCharType="end"/>
      </w:r>
      <w:r w:rsidRPr="003D74DF">
        <w:rPr>
          <w:color w:val="auto"/>
          <w:szCs w:val="20"/>
        </w:rPr>
        <w:t xml:space="preserve">. Quantitative variables were analyzed using one-way analysis of variance (ANOVA), and group mean comparisons were conducted with Tukey’s HSD test at a significance level of α = 0.05, implemented through the </w:t>
      </w:r>
      <w:proofErr w:type="spellStart"/>
      <w:r w:rsidRPr="003D74DF">
        <w:rPr>
          <w:i/>
          <w:iCs/>
          <w:color w:val="auto"/>
          <w:szCs w:val="20"/>
          <w:highlight w:val="yellow"/>
        </w:rPr>
        <w:t>emmeans</w:t>
      </w:r>
      <w:proofErr w:type="spellEnd"/>
      <w:ins w:id="116" w:author="INIA" w:date="2025-11-06T13:28:00Z" w16du:dateUtc="2025-11-06T18:28:00Z">
        <w:r w:rsidR="0066781A">
          <w:rPr>
            <w:i/>
            <w:iCs/>
            <w:color w:val="auto"/>
            <w:szCs w:val="20"/>
          </w:rPr>
          <w:t xml:space="preserve"> </w:t>
        </w:r>
        <w:r w:rsidR="0066781A" w:rsidRPr="0066781A">
          <w:rPr>
            <w:i/>
            <w:iCs/>
            <w:color w:val="auto"/>
            <w:szCs w:val="20"/>
          </w:rPr>
          <w:t>2.0.0</w:t>
        </w:r>
      </w:ins>
      <w:r w:rsidRPr="003D74DF">
        <w:rPr>
          <w:color w:val="auto"/>
          <w:szCs w:val="20"/>
        </w:rPr>
        <w:t xml:space="preserve"> package </w:t>
      </w:r>
      <w:r w:rsidRPr="003D74DF">
        <w:rPr>
          <w:color w:val="auto"/>
          <w:szCs w:val="20"/>
        </w:rPr>
        <w:fldChar w:fldCharType="begin"/>
      </w:r>
      <w:r w:rsidRPr="003D74DF">
        <w:rPr>
          <w:color w:val="auto"/>
          <w:szCs w:val="20"/>
        </w:rPr>
        <w:instrText xml:space="preserve"> ADDIN ZOTERO_ITEM CSL_CITATION {"citationID":"SOLKLRBj","properties":{"formattedCitation":"[47]","plainCitation":"[47]","noteIndex":0},"citationItems":[{"id":39,"uris":["http://zotero.org/users/14068823/items/VZ6CTJMP"],"itemData":{"id":39,"type":"article-journal","abstract":"Obtain estimated marginal means (EMMs) for many linear, generalized linear, and mixed models. Compute contrasts or linear functions of EMMs, trends, and comparisons of slopes. Plots and other displays. Least-squares means are discussed, and the term \"estimated marginal means\" is suggested, in Searle, Speed, and Milliken (1980) Population marginal means in the linear model: An alternative to least squares means, The American Statistician 34(4), 216-221 &lt;doi:10.1080/00031305.1980.10483031&gt;.","DOI":"10.32614/CRAN.package.emmeans","license":"GPL-2 | GPL-3","source":"R-Packages","title":"emmeans: Estimated Marginal Means, aka Least-Squares Means","title-short":"emmeans","URL":"https://cran.r-project.org/web/packages/emmeans/index.html","author":[{"family":"Lenth","given":"Russell V."},{"family":"Bolker","given":"Ben"},{"family":"Buerkner","given":"Paul"},{"family":"Giné-Vázquez","given":"Iago"},{"family":"Herve","given":"Maxime"},{"family":"Jung","given":"Maarten"},{"family":"Love","given":"Jonathon"},{"family":"Miguez","given":"Fernando"},{"family":"Piaskowski","given":"Julia"},{"family":"Riebl","given":"Hannes"},{"family":"Singmann","given":"Henrik"}],"accessed":{"date-parts":[["2024",9,11]]},"issued":{"date-parts":[["2024",8,21]]}}}],"schema":"https://github.com/citation-style-language/schema/raw/master/csl-citation.json"} </w:instrText>
      </w:r>
      <w:r w:rsidRPr="003D74DF">
        <w:rPr>
          <w:color w:val="auto"/>
          <w:szCs w:val="20"/>
        </w:rPr>
        <w:fldChar w:fldCharType="separate"/>
      </w:r>
      <w:r w:rsidRPr="003D74DF">
        <w:rPr>
          <w:color w:val="auto"/>
          <w:szCs w:val="20"/>
        </w:rPr>
        <w:t>[47]</w:t>
      </w:r>
      <w:r w:rsidRPr="003D74DF">
        <w:rPr>
          <w:color w:val="auto"/>
          <w:szCs w:val="20"/>
        </w:rPr>
        <w:fldChar w:fldCharType="end"/>
      </w:r>
      <w:r w:rsidRPr="005A498D">
        <w:rPr>
          <w:color w:val="auto"/>
          <w:szCs w:val="20"/>
        </w:rPr>
        <w:t xml:space="preserve">. </w:t>
      </w:r>
      <w:r w:rsidRPr="003D74DF">
        <w:rPr>
          <w:color w:val="auto"/>
          <w:szCs w:val="20"/>
        </w:rPr>
        <w:t xml:space="preserve">To identify patterns in the multivariate data and visualize similarity structures among localities, hierarchical heatmaps were generated using the </w:t>
      </w:r>
      <w:proofErr w:type="spellStart"/>
      <w:r w:rsidRPr="003D74DF">
        <w:rPr>
          <w:i/>
          <w:iCs/>
          <w:color w:val="auto"/>
          <w:szCs w:val="20"/>
          <w:highlight w:val="yellow"/>
        </w:rPr>
        <w:t>heatmaply</w:t>
      </w:r>
      <w:proofErr w:type="spellEnd"/>
      <w:ins w:id="117" w:author="INIA" w:date="2025-11-06T13:28:00Z" w16du:dateUtc="2025-11-06T18:28:00Z">
        <w:r w:rsidR="0066781A">
          <w:rPr>
            <w:i/>
            <w:iCs/>
            <w:color w:val="auto"/>
            <w:szCs w:val="20"/>
            <w:highlight w:val="yellow"/>
          </w:rPr>
          <w:t xml:space="preserve"> </w:t>
        </w:r>
        <w:r w:rsidR="0066781A" w:rsidRPr="0066781A">
          <w:rPr>
            <w:i/>
            <w:iCs/>
            <w:color w:val="auto"/>
            <w:szCs w:val="20"/>
          </w:rPr>
          <w:t>1.6.0</w:t>
        </w:r>
      </w:ins>
      <w:r w:rsidRPr="003D74DF">
        <w:rPr>
          <w:color w:val="auto"/>
          <w:szCs w:val="20"/>
          <w:highlight w:val="yellow"/>
        </w:rPr>
        <w:t xml:space="preserve"> </w:t>
      </w:r>
      <w:r w:rsidRPr="003D74DF">
        <w:rPr>
          <w:color w:val="auto"/>
          <w:szCs w:val="20"/>
        </w:rPr>
        <w:t>package</w:t>
      </w:r>
      <w:r w:rsidRPr="003D74DF">
        <w:rPr>
          <w:b/>
          <w:bCs/>
          <w:color w:val="auto"/>
          <w:szCs w:val="20"/>
        </w:rPr>
        <w:t xml:space="preserve">  </w:t>
      </w:r>
      <w:r w:rsidRPr="003D74DF">
        <w:rPr>
          <w:b/>
          <w:bCs/>
          <w:color w:val="auto"/>
          <w:szCs w:val="20"/>
        </w:rPr>
        <w:fldChar w:fldCharType="begin"/>
      </w:r>
      <w:r w:rsidRPr="003D74DF">
        <w:rPr>
          <w:b/>
          <w:bCs/>
          <w:color w:val="auto"/>
          <w:szCs w:val="20"/>
        </w:rPr>
        <w:instrText xml:space="preserve"> ADDIN ZOTERO_ITEM CSL_CITATION {"citationID":"vp7RsPo2","properties":{"formattedCitation":"[48]","plainCitation":"[48]","noteIndex":0},"citationItems":[{"id":129,"uris":["http://zotero.org/users/14068823/items/5CKJDBLK"],"itemData":{"id":129,"type":"article-journal","abstract":"Create interactive cluster 'heatmaps' that can be saved as a stand- alone HTML file, embedded in 'R Markdown' documents or in a 'Shiny' app, and available in the 'RStudio' viewer pane. Hover the mouse pointer over a cell to show details or drag a rectangle to zoom. A 'heatmap' is a popular graphical method for visualizing high-dimensional data, in which a table of numbers are encoded as a grid of colored cells. The rows and columns of the matrix are ordered to highlight patterns and are often accompanied by 'dendrograms'. 'Heatmaps' are used in many fields for visualizing observations, correlations, missing values patterns, and more. Interactive 'heatmaps' allow the inspection of specific value by hovering the mouse over a cell, as well as zooming into a region of the 'heatmap' by dragging a rectangle around the relevant area. This work is based on the 'ggplot2' and 'plotly.js' engine. It produces similar 'heatmaps' to 'heatmap.2' with the advantage of speed ('plotly.js' is able to handle larger size matrix), the ability to zoom from the 'dendrogram' panes, and the placing of factor variables in the sides of the 'heatmap'.","DOI":"10.32614/CRAN.package.heatmaply","license":"GPL-2 | GPL-3","source":"R-Packages","title":"heatmaply: Interactive Cluster Heat Maps Using 'plotly' and 'ggplot2'","title-short":"heatmaply","URL":"https://cran.r-project.org/web/packages/heatmaply/index.html","author":[{"family":"Galili","given":"Tal"},{"family":"O'Callaghan","given":"Alan"},{"family":"Sidi","given":"Jonathan"},{"family":"Joo","given":"Jaehyun"},{"family":"Benjamini","given":"Yoav"}],"accessed":{"date-parts":[["2025",6,19]]},"issued":{"date-parts":[["2023",10,6]]}}}],"schema":"https://github.com/citation-style-language/schema/raw/master/csl-citation.json"} </w:instrText>
      </w:r>
      <w:r w:rsidRPr="003D74DF">
        <w:rPr>
          <w:b/>
          <w:bCs/>
          <w:color w:val="auto"/>
          <w:szCs w:val="20"/>
        </w:rPr>
        <w:fldChar w:fldCharType="separate"/>
      </w:r>
      <w:r w:rsidRPr="003D74DF">
        <w:rPr>
          <w:color w:val="auto"/>
          <w:szCs w:val="20"/>
        </w:rPr>
        <w:t>[48]</w:t>
      </w:r>
      <w:r w:rsidRPr="003D74DF">
        <w:rPr>
          <w:b/>
          <w:bCs/>
          <w:color w:val="auto"/>
          <w:szCs w:val="20"/>
        </w:rPr>
        <w:fldChar w:fldCharType="end"/>
      </w:r>
      <w:r w:rsidRPr="003D74DF">
        <w:rPr>
          <w:color w:val="auto"/>
          <w:szCs w:val="20"/>
        </w:rPr>
        <w:t>. Prior to visualization, data were column-normalized, and hierarchical dendrograms were constructed using Euclidean distance matrices.</w:t>
      </w:r>
    </w:p>
    <w:p w14:paraId="46CCDD00" w14:textId="27D74755" w:rsidR="004710C0" w:rsidRPr="003D74DF" w:rsidRDefault="004710C0" w:rsidP="00797A62">
      <w:pPr>
        <w:pStyle w:val="MDPI31text"/>
        <w:rPr>
          <w:color w:val="auto"/>
          <w:szCs w:val="20"/>
        </w:rPr>
      </w:pPr>
      <w:r w:rsidRPr="003D74DF">
        <w:rPr>
          <w:color w:val="auto"/>
          <w:szCs w:val="20"/>
        </w:rPr>
        <w:t xml:space="preserve">To evaluate population differentiation in phenotypic traits, the </w:t>
      </w:r>
      <w:proofErr w:type="spellStart"/>
      <w:r w:rsidRPr="003D74DF">
        <w:rPr>
          <w:i/>
          <w:iCs/>
          <w:color w:val="auto"/>
          <w:szCs w:val="20"/>
          <w:highlight w:val="yellow"/>
        </w:rPr>
        <w:t>Pstat</w:t>
      </w:r>
      <w:proofErr w:type="spellEnd"/>
      <w:ins w:id="118" w:author="INIA" w:date="2025-11-06T13:28:00Z" w16du:dateUtc="2025-11-06T18:28:00Z">
        <w:r w:rsidR="0066781A">
          <w:rPr>
            <w:i/>
            <w:iCs/>
            <w:color w:val="auto"/>
            <w:szCs w:val="20"/>
          </w:rPr>
          <w:t xml:space="preserve"> </w:t>
        </w:r>
      </w:ins>
      <w:ins w:id="119" w:author="INIA" w:date="2025-11-06T13:29:00Z" w16du:dateUtc="2025-11-06T18:29:00Z">
        <w:r w:rsidR="0066781A">
          <w:rPr>
            <w:i/>
            <w:iCs/>
            <w:color w:val="auto"/>
            <w:szCs w:val="20"/>
          </w:rPr>
          <w:t>1.2</w:t>
        </w:r>
      </w:ins>
      <w:r w:rsidRPr="003D74DF">
        <w:rPr>
          <w:color w:val="auto"/>
          <w:szCs w:val="20"/>
        </w:rPr>
        <w:t xml:space="preserve"> package </w:t>
      </w:r>
      <w:r w:rsidRPr="003D74DF">
        <w:rPr>
          <w:color w:val="auto"/>
          <w:szCs w:val="20"/>
        </w:rPr>
        <w:fldChar w:fldCharType="begin"/>
      </w:r>
      <w:r w:rsidRPr="003D74DF">
        <w:rPr>
          <w:color w:val="auto"/>
          <w:szCs w:val="20"/>
        </w:rPr>
        <w:instrText xml:space="preserve"> ADDIN ZOTERO_ITEM CSL_CITATION {"citationID":"OqvjVFL9","properties":{"formattedCitation":"[49]","plainCitation":"[49]","noteIndex":0},"citationItems":[{"id":432,"uris":["http://zotero.org/users/14068823/items/3ZTR5BF7"],"itemData":{"id":432,"type":"article-journal","abstract":"Calculating Pst values to assess differentiation among populations from a set of quantitative traits is the primary purpose of such a package. The bootstrap method provides confidence intervals and distribution histograms of Pst. Variations of Pst in function of the parameter c/h^2 are studied as well. Finally, the package proposes different transformations especially to eliminate any variation resulting from allometric growth (calculation of residuals from linear regressions, Reist standardizations or Aitchison transformation).","license":"GPL-2","source":"R-Packages","title":"Pstat: Assessing Pst Statistics","title-short":"Pstat","URL":"https://cran.r-project.org/web/packages/Pstat/index.html","author":[{"family":"Blondeau Da Silva","given":"Stephane"},{"family":"Da Silva","given":"Anne"}],"accessed":{"date-parts":[["2025",11,3]]},"issued":{"date-parts":[["2017",11,5]]}}}],"schema":"https://github.com/citation-style-language/schema/raw/master/csl-citation.json"} </w:instrText>
      </w:r>
      <w:r w:rsidRPr="003D74DF">
        <w:rPr>
          <w:color w:val="auto"/>
          <w:szCs w:val="20"/>
        </w:rPr>
        <w:fldChar w:fldCharType="separate"/>
      </w:r>
      <w:r w:rsidRPr="003D74DF">
        <w:rPr>
          <w:color w:val="auto"/>
          <w:szCs w:val="20"/>
        </w:rPr>
        <w:t>[49]</w:t>
      </w:r>
      <w:r w:rsidRPr="003D74DF">
        <w:rPr>
          <w:color w:val="auto"/>
          <w:szCs w:val="20"/>
        </w:rPr>
        <w:fldChar w:fldCharType="end"/>
      </w:r>
      <w:r w:rsidRPr="003D74DF">
        <w:rPr>
          <w:color w:val="auto"/>
          <w:szCs w:val="20"/>
        </w:rPr>
        <w:t xml:space="preserve"> was employed to calculate and visualize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This package estimates differentiation among populations based on phenotypic variance components, providing bootstrapped distributions and confidence intervals for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w:t>
      </w:r>
    </w:p>
    <w:p w14:paraId="3C472982" w14:textId="19F64E35" w:rsidR="004710C0" w:rsidRPr="003D74DF" w:rsidRDefault="00797A62" w:rsidP="00797A62">
      <w:pPr>
        <w:pStyle w:val="MDPI21heading1"/>
        <w:rPr>
          <w:szCs w:val="24"/>
        </w:rPr>
      </w:pPr>
      <w:r w:rsidRPr="003D74DF">
        <w:rPr>
          <w:szCs w:val="24"/>
        </w:rPr>
        <w:t xml:space="preserve">3. </w:t>
      </w:r>
      <w:r w:rsidR="004710C0" w:rsidRPr="003D74DF">
        <w:rPr>
          <w:szCs w:val="24"/>
        </w:rPr>
        <w:t>Results</w:t>
      </w:r>
    </w:p>
    <w:p w14:paraId="11103845" w14:textId="5C298DB9" w:rsidR="004710C0" w:rsidRPr="003D74DF" w:rsidRDefault="00797A62" w:rsidP="00797A62">
      <w:pPr>
        <w:pStyle w:val="MDPI22heading2"/>
        <w:rPr>
          <w:szCs w:val="20"/>
        </w:rPr>
      </w:pPr>
      <w:r w:rsidRPr="003D74DF">
        <w:rPr>
          <w:szCs w:val="20"/>
        </w:rPr>
        <w:t xml:space="preserve">3.1. </w:t>
      </w:r>
      <w:r w:rsidR="004710C0" w:rsidRPr="003D74DF">
        <w:rPr>
          <w:szCs w:val="20"/>
        </w:rPr>
        <w:t>Edaphoclimatic Characterization</w:t>
      </w:r>
    </w:p>
    <w:p w14:paraId="364B72F4" w14:textId="79993273" w:rsidR="004710C0" w:rsidRPr="003D74DF" w:rsidRDefault="004710C0" w:rsidP="00797A62">
      <w:pPr>
        <w:pStyle w:val="MDPI31text"/>
        <w:rPr>
          <w:color w:val="auto"/>
          <w:szCs w:val="20"/>
        </w:rPr>
      </w:pPr>
      <w:r w:rsidRPr="003D74DF">
        <w:rPr>
          <w:color w:val="auto"/>
          <w:szCs w:val="20"/>
        </w:rPr>
        <w:t>The principal component analysis (PCA) showed that the first two components jointly explained 59.40% of the total variability of the system, with 39.90% corresponding to the first component (Dim 1) and 19.50% to the second component (Dim 2). In Dim 1, the variables with the highest contribution were Hydrogen potential (pH) (12.40%), Calcium carbonate (CaCO</w:t>
      </w:r>
      <w:r w:rsidR="006C19EA" w:rsidRPr="003D74DF">
        <w:rPr>
          <w:color w:val="auto"/>
          <w:szCs w:val="20"/>
          <w:vertAlign w:val="subscript"/>
        </w:rPr>
        <w:t>3</w:t>
      </w:r>
      <w:r w:rsidRPr="003D74DF">
        <w:rPr>
          <w:color w:val="auto"/>
          <w:szCs w:val="20"/>
        </w:rPr>
        <w:t>) (11.22%), and Phosphorus (P) (11.12%). In Dim 2, the greatest contributions came from Maximum temperature (Tmax) (23.67%), Precipitation (pp) (21.54%), and Relative humidity (RH) (20.37%).</w:t>
      </w:r>
    </w:p>
    <w:p w14:paraId="0785C3D9" w14:textId="50FD188E" w:rsidR="004710C0" w:rsidRPr="003D74DF" w:rsidRDefault="004710C0" w:rsidP="00797A62">
      <w:pPr>
        <w:pStyle w:val="MDPI31text"/>
        <w:rPr>
          <w:color w:val="auto"/>
          <w:szCs w:val="20"/>
        </w:rPr>
      </w:pPr>
      <w:r w:rsidRPr="003D74DF">
        <w:rPr>
          <w:color w:val="auto"/>
          <w:szCs w:val="20"/>
        </w:rPr>
        <w:t>In the factorial plane, the edaphic variables Nitrogen (N), Phosphorus (P), Potassium (K), and Organic matter (OM) exhibited a positive association with each other and were projected toward the positive quadrant of Dim 1. In contrast, pH and Calcium carbonate (CaCO</w:t>
      </w:r>
      <w:r w:rsidR="006C19EA" w:rsidRPr="003D74DF">
        <w:rPr>
          <w:color w:val="auto"/>
          <w:szCs w:val="20"/>
          <w:vertAlign w:val="subscript"/>
        </w:rPr>
        <w:t>3</w:t>
      </w:r>
      <w:r w:rsidRPr="003D74DF">
        <w:rPr>
          <w:color w:val="auto"/>
          <w:szCs w:val="20"/>
        </w:rPr>
        <w:t>) were oriented in the opposite direction, indicating a negative relationship with the former variables. Among the climatic variables, Minimum temperature (Tmin), Precipitation (pp), and Relative humidity (RH) shared a common orientation, whereas Incident solar radiation (CS) was aligned toward the opposite region. Regarding the physiographic variables, no clear pattern of association was observed.</w:t>
      </w:r>
    </w:p>
    <w:p w14:paraId="31B72111" w14:textId="63C17AC6" w:rsidR="004710C0" w:rsidRPr="003D74DF" w:rsidRDefault="004710C0" w:rsidP="00797A62">
      <w:pPr>
        <w:pStyle w:val="MDPI31text"/>
        <w:rPr>
          <w:color w:val="auto"/>
          <w:szCs w:val="20"/>
        </w:rPr>
      </w:pPr>
      <w:r w:rsidRPr="003D74DF">
        <w:rPr>
          <w:color w:val="auto"/>
          <w:szCs w:val="20"/>
        </w:rPr>
        <w:t xml:space="preserve">The spatial distribution of localities reflected distinct environmental gradients. Monte Azul and Chanchape clustered in the region associated with higher contents of N, P, K, and OM. Conversely, Rica Playa, Pedregal, and </w:t>
      </w:r>
      <w:proofErr w:type="gramStart"/>
      <w:r w:rsidRPr="003D74DF">
        <w:rPr>
          <w:color w:val="auto"/>
          <w:szCs w:val="20"/>
        </w:rPr>
        <w:t>Marginal forest</w:t>
      </w:r>
      <w:proofErr w:type="gramEnd"/>
      <w:r w:rsidRPr="003D74DF">
        <w:rPr>
          <w:color w:val="auto"/>
          <w:szCs w:val="20"/>
        </w:rPr>
        <w:t xml:space="preserve"> were located near the vectors of pH and CaCO</w:t>
      </w:r>
      <w:r w:rsidR="006C19EA" w:rsidRPr="003D74DF">
        <w:rPr>
          <w:color w:val="auto"/>
          <w:szCs w:val="20"/>
          <w:vertAlign w:val="subscript"/>
        </w:rPr>
        <w:t>3</w:t>
      </w:r>
      <w:r w:rsidRPr="003D74DF">
        <w:rPr>
          <w:color w:val="auto"/>
          <w:szCs w:val="20"/>
        </w:rPr>
        <w:t xml:space="preserve">, suggesting soils with greater alkalinity and carbonate content. Along the climatic gradient, Rica Playa, Pedregal, and </w:t>
      </w:r>
      <w:proofErr w:type="gramStart"/>
      <w:r w:rsidRPr="003D74DF">
        <w:rPr>
          <w:color w:val="auto"/>
          <w:szCs w:val="20"/>
        </w:rPr>
        <w:t>Marginal forest</w:t>
      </w:r>
      <w:proofErr w:type="gramEnd"/>
      <w:r w:rsidRPr="003D74DF">
        <w:rPr>
          <w:color w:val="auto"/>
          <w:szCs w:val="20"/>
        </w:rPr>
        <w:t xml:space="preserve"> were </w:t>
      </w:r>
      <w:r w:rsidRPr="003D74DF">
        <w:rPr>
          <w:color w:val="auto"/>
          <w:szCs w:val="20"/>
        </w:rPr>
        <w:lastRenderedPageBreak/>
        <w:t xml:space="preserve">associated with higher values of precipitation (pp), Tmax, Tmin, and (Mean temperature) Tmean. Relative humidity (RH) was lowest in Rica Playa, Pedregal, and </w:t>
      </w:r>
      <w:proofErr w:type="gramStart"/>
      <w:r w:rsidRPr="003D74DF">
        <w:rPr>
          <w:color w:val="auto"/>
          <w:szCs w:val="20"/>
        </w:rPr>
        <w:t>Marginal forest</w:t>
      </w:r>
      <w:proofErr w:type="gramEnd"/>
      <w:r w:rsidRPr="003D74DF">
        <w:rPr>
          <w:color w:val="auto"/>
          <w:szCs w:val="20"/>
        </w:rPr>
        <w:t xml:space="preserve">, while Monte Azul and Chanchape displayed intermediate values. The CS was higher in Monte Azul and Chanchape but lower in Rica Playa, Pedregal, and </w:t>
      </w:r>
      <w:proofErr w:type="gramStart"/>
      <w:r w:rsidRPr="003D74DF">
        <w:rPr>
          <w:color w:val="auto"/>
          <w:szCs w:val="20"/>
        </w:rPr>
        <w:t>Marginal forest</w:t>
      </w:r>
      <w:proofErr w:type="gramEnd"/>
      <w:r w:rsidRPr="003D74DF">
        <w:rPr>
          <w:color w:val="auto"/>
          <w:szCs w:val="20"/>
        </w:rPr>
        <w:t>.</w:t>
      </w:r>
    </w:p>
    <w:p w14:paraId="597C5CB8" w14:textId="61348B95" w:rsidR="004710C0" w:rsidRPr="003D74DF" w:rsidRDefault="004710C0" w:rsidP="00797A62">
      <w:pPr>
        <w:pStyle w:val="MDPI31text"/>
        <w:rPr>
          <w:color w:val="auto"/>
          <w:szCs w:val="20"/>
        </w:rPr>
      </w:pPr>
      <w:r w:rsidRPr="003D74DF">
        <w:rPr>
          <w:color w:val="auto"/>
          <w:szCs w:val="20"/>
        </w:rPr>
        <w:t>Regarding physiographic characteristics, Pedregal, KM 190, and Fundo Valdez were located closer to water bodies (DW), whereas Kurt Beer, Chanchape, and SENASA were situated at greater distances. The highest elevations (SLI) were recorded at CC Ignacio Távara, KM 190, and Monte Azul, in contrast to Pedregal and INIA, which were positioned at lower elevations</w:t>
      </w:r>
      <w:ins w:id="120" w:author="INIA" w:date="2025-11-06T13:33:00Z" w16du:dateUtc="2025-11-06T18:33:00Z">
        <w:r w:rsidR="0066781A">
          <w:rPr>
            <w:color w:val="auto"/>
            <w:szCs w:val="20"/>
          </w:rPr>
          <w:t xml:space="preserve"> (Figure 2)</w:t>
        </w:r>
      </w:ins>
      <w:r w:rsidRPr="003D74DF">
        <w:rPr>
          <w:color w:val="auto"/>
          <w:szCs w:val="20"/>
        </w:rPr>
        <w:t>.</w:t>
      </w:r>
    </w:p>
    <w:p w14:paraId="12FDECFE" w14:textId="0102D851" w:rsidR="004710C0" w:rsidRPr="003D74DF" w:rsidRDefault="00FC3C34" w:rsidP="00FC3C34">
      <w:pPr>
        <w:pStyle w:val="MDPI52figure"/>
      </w:pPr>
      <w:r w:rsidRPr="003D74DF">
        <w:rPr>
          <w:noProof/>
        </w:rPr>
        <w:drawing>
          <wp:inline distT="0" distB="0" distL="0" distR="0" wp14:anchorId="6531502C" wp14:editId="2FDDA365">
            <wp:extent cx="6321600" cy="5068800"/>
            <wp:effectExtent l="0" t="0" r="3175"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article/img_1.jpg"/>
                    <pic:cNvPicPr>
                      <a:picLocks noChangeAspect="1" noChangeArrowheads="1"/>
                    </pic:cNvPicPr>
                  </pic:nvPicPr>
                  <pic:blipFill>
                    <a:blip r:embed="rId12"/>
                    <a:stretch>
                      <a:fillRect/>
                    </a:stretch>
                  </pic:blipFill>
                  <pic:spPr bwMode="auto">
                    <a:xfrm>
                      <a:off x="0" y="0"/>
                      <a:ext cx="6326933" cy="5073076"/>
                    </a:xfrm>
                    <a:prstGeom prst="rect">
                      <a:avLst/>
                    </a:prstGeom>
                    <a:noFill/>
                    <a:ln w="9525">
                      <a:noFill/>
                      <a:headEnd/>
                      <a:tailEnd/>
                    </a:ln>
                  </pic:spPr>
                </pic:pic>
              </a:graphicData>
            </a:graphic>
          </wp:inline>
        </w:drawing>
      </w:r>
    </w:p>
    <w:p w14:paraId="32798033" w14:textId="489DF8FB" w:rsidR="004710C0" w:rsidRPr="003D74DF" w:rsidRDefault="004710C0" w:rsidP="00797A62">
      <w:pPr>
        <w:pStyle w:val="MDPI51figurecaption"/>
        <w:jc w:val="both"/>
        <w:rPr>
          <w:snapToGrid w:val="0"/>
          <w:color w:val="auto"/>
          <w:szCs w:val="18"/>
        </w:rPr>
      </w:pPr>
      <w:commentRangeStart w:id="121"/>
      <w:commentRangeStart w:id="122"/>
      <w:r w:rsidRPr="003D74DF">
        <w:rPr>
          <w:b/>
          <w:snapToGrid w:val="0"/>
          <w:color w:val="auto"/>
          <w:szCs w:val="18"/>
          <w:highlight w:val="yellow"/>
        </w:rPr>
        <w:t>F</w:t>
      </w:r>
      <w:commentRangeStart w:id="123"/>
      <w:commentRangeStart w:id="124"/>
      <w:r w:rsidRPr="003D74DF">
        <w:rPr>
          <w:b/>
          <w:snapToGrid w:val="0"/>
          <w:color w:val="auto"/>
          <w:szCs w:val="18"/>
          <w:highlight w:val="yellow"/>
        </w:rPr>
        <w:t xml:space="preserve">igure 2. </w:t>
      </w:r>
      <w:commentRangeEnd w:id="121"/>
      <w:r w:rsidR="00FC3C34" w:rsidRPr="003D74DF">
        <w:rPr>
          <w:rStyle w:val="Refdecomentario"/>
          <w:rFonts w:eastAsia="SimSun"/>
          <w:highlight w:val="yellow"/>
          <w:lang w:eastAsia="zh-CN" w:bidi="ar-SA"/>
          <w14:ligatures w14:val="none"/>
        </w:rPr>
        <w:commentReference w:id="121"/>
      </w:r>
      <w:commentRangeEnd w:id="122"/>
      <w:r w:rsidR="0066781A">
        <w:rPr>
          <w:rStyle w:val="Refdecomentario"/>
          <w:rFonts w:eastAsia="SimSun"/>
          <w:lang w:eastAsia="zh-CN" w:bidi="ar-SA"/>
          <w14:ligatures w14:val="none"/>
        </w:rPr>
        <w:commentReference w:id="122"/>
      </w:r>
      <w:r w:rsidRPr="003D74DF">
        <w:rPr>
          <w:snapToGrid w:val="0"/>
          <w:color w:val="auto"/>
          <w:szCs w:val="18"/>
        </w:rPr>
        <w:t>P</w:t>
      </w:r>
      <w:commentRangeEnd w:id="123"/>
      <w:r w:rsidR="005A498D">
        <w:rPr>
          <w:rStyle w:val="Refdecomentario"/>
          <w:rFonts w:eastAsia="SimSun"/>
          <w:lang w:eastAsia="zh-CN" w:bidi="ar-SA"/>
          <w14:ligatures w14:val="none"/>
        </w:rPr>
        <w:commentReference w:id="123"/>
      </w:r>
      <w:commentRangeEnd w:id="124"/>
      <w:r w:rsidR="0066781A">
        <w:rPr>
          <w:rStyle w:val="Refdecomentario"/>
          <w:rFonts w:eastAsia="SimSun"/>
          <w:lang w:eastAsia="zh-CN" w:bidi="ar-SA"/>
          <w14:ligatures w14:val="none"/>
        </w:rPr>
        <w:commentReference w:id="124"/>
      </w:r>
      <w:r w:rsidRPr="003D74DF">
        <w:rPr>
          <w:snapToGrid w:val="0"/>
          <w:color w:val="auto"/>
          <w:szCs w:val="18"/>
        </w:rPr>
        <w:t xml:space="preserve">rincipal component analysis (PCA) of edaphoclimatic properties in </w:t>
      </w:r>
      <w:r w:rsidRPr="003D74DF">
        <w:rPr>
          <w:i/>
          <w:iCs/>
          <w:snapToGrid w:val="0"/>
          <w:color w:val="auto"/>
          <w:szCs w:val="18"/>
        </w:rPr>
        <w:t>N. pallida</w:t>
      </w:r>
      <w:r w:rsidRPr="003D74DF">
        <w:rPr>
          <w:snapToGrid w:val="0"/>
          <w:color w:val="auto"/>
          <w:szCs w:val="18"/>
        </w:rPr>
        <w:t xml:space="preserve"> populations evaluated in the departments of Piura and Tumbes. Projection of edaphoclimatic variables and study localities onto the first two principal components, which together explain the largest proportion of total system variance (</w:t>
      </w:r>
      <w:r w:rsidR="00FC3C34" w:rsidRPr="003D74DF">
        <w:rPr>
          <w:i/>
          <w:snapToGrid w:val="0"/>
          <w:color w:val="auto"/>
          <w:szCs w:val="18"/>
        </w:rPr>
        <w:t>n</w:t>
      </w:r>
      <w:r w:rsidRPr="003D74DF">
        <w:rPr>
          <w:snapToGrid w:val="0"/>
          <w:color w:val="auto"/>
          <w:szCs w:val="18"/>
        </w:rPr>
        <w:t xml:space="preserve"> = 631). Description of environmental variables: Calcium carbonate (CaCO</w:t>
      </w:r>
      <w:r w:rsidR="006C19EA" w:rsidRPr="003D74DF">
        <w:rPr>
          <w:snapToGrid w:val="0"/>
          <w:color w:val="auto"/>
          <w:szCs w:val="18"/>
          <w:vertAlign w:val="subscript"/>
        </w:rPr>
        <w:t>3</w:t>
      </w:r>
      <w:r w:rsidRPr="003D74DF">
        <w:rPr>
          <w:snapToGrid w:val="0"/>
          <w:color w:val="auto"/>
          <w:szCs w:val="18"/>
        </w:rPr>
        <w:t>, %), Electrical conductivity (EC, dS/m), Phosphorus (P, ppm), Organic matter (OM, %), Nitrogen (N, %), Potassium (K, ppm), Potential of hydrogen (pH), Solar radiation (CS, MJ/m</w:t>
      </w:r>
      <w:r w:rsidR="006C19EA" w:rsidRPr="003D74DF">
        <w:rPr>
          <w:snapToGrid w:val="0"/>
          <w:color w:val="auto"/>
          <w:szCs w:val="18"/>
          <w:vertAlign w:val="superscript"/>
        </w:rPr>
        <w:t>2</w:t>
      </w:r>
      <w:r w:rsidRPr="003D74DF">
        <w:rPr>
          <w:snapToGrid w:val="0"/>
          <w:color w:val="auto"/>
          <w:szCs w:val="18"/>
        </w:rPr>
        <w:t>/day), Precipitation (PP, mm/day), Relative humidity (RH, %), Mean temperature (Tmean, °C), Wind speed (WS, m/s), Maximum temperature (Tmax, °C), Minimum temperature (Tmin, °C), Elevation above sea level (SLI, m), Slope (Slope, %), and Euclidean distance to water bodies (DW, m).</w:t>
      </w:r>
    </w:p>
    <w:p w14:paraId="7A37F9A5" w14:textId="1F0FEFE3" w:rsidR="004710C0" w:rsidRPr="003D74DF" w:rsidRDefault="00797A62" w:rsidP="00797A62">
      <w:pPr>
        <w:pStyle w:val="MDPI22heading2"/>
        <w:spacing w:before="240"/>
        <w:rPr>
          <w:szCs w:val="20"/>
        </w:rPr>
      </w:pPr>
      <w:r w:rsidRPr="003D74DF">
        <w:rPr>
          <w:szCs w:val="20"/>
        </w:rPr>
        <w:t xml:space="preserve">3.2. </w:t>
      </w:r>
      <w:r w:rsidR="004710C0" w:rsidRPr="003D74DF">
        <w:rPr>
          <w:szCs w:val="20"/>
        </w:rPr>
        <w:t>Morphological Diversity</w:t>
      </w:r>
    </w:p>
    <w:p w14:paraId="507115F8" w14:textId="4679E2DC" w:rsidR="004710C0" w:rsidRPr="003D74DF" w:rsidRDefault="004710C0" w:rsidP="00797A62">
      <w:pPr>
        <w:pStyle w:val="MDPI31text"/>
        <w:rPr>
          <w:color w:val="auto"/>
          <w:szCs w:val="20"/>
        </w:rPr>
      </w:pPr>
      <w:r w:rsidRPr="003D74DF">
        <w:rPr>
          <w:color w:val="auto"/>
          <w:szCs w:val="20"/>
        </w:rPr>
        <w:lastRenderedPageBreak/>
        <w:t>The phenotypic states, relative frequencies, and Shannon–Weaver diversity index (H′) values for the qualitative traits evaluated are presented in Table</w:t>
      </w:r>
      <w:r w:rsidR="005F70B4" w:rsidRPr="003D74DF">
        <w:rPr>
          <w:color w:val="auto"/>
          <w:szCs w:val="20"/>
        </w:rPr>
        <w:t xml:space="preserve"> </w:t>
      </w:r>
      <w:r w:rsidRPr="003D74DF">
        <w:rPr>
          <w:color w:val="auto"/>
          <w:szCs w:val="20"/>
        </w:rPr>
        <w:t xml:space="preserve">4. Considerable polymorphism was observed across qualitative traits, revealing notable phenotypic variability within </w:t>
      </w:r>
      <w:r w:rsidRPr="003D74DF">
        <w:rPr>
          <w:i/>
          <w:iCs/>
          <w:color w:val="auto"/>
          <w:szCs w:val="20"/>
        </w:rPr>
        <w:t>N. pallida</w:t>
      </w:r>
      <w:r w:rsidRPr="003D74DF">
        <w:rPr>
          <w:color w:val="auto"/>
          <w:szCs w:val="20"/>
        </w:rPr>
        <w:t xml:space="preserve"> populations. H′ values ranged from 0.55 to 1.30, with an overall mean of 1.01, indicating a high level of phenotypic diversity among the evaluated traits. This index reflects both the richness and evenness of phenotypic classes within each character.</w:t>
      </w:r>
    </w:p>
    <w:p w14:paraId="1D649BA5" w14:textId="77777777" w:rsidR="004710C0" w:rsidRPr="003D74DF" w:rsidRDefault="004710C0" w:rsidP="00797A62">
      <w:pPr>
        <w:pStyle w:val="MDPI31text"/>
        <w:rPr>
          <w:color w:val="auto"/>
          <w:szCs w:val="20"/>
        </w:rPr>
      </w:pPr>
      <w:r w:rsidRPr="003D74DF">
        <w:rPr>
          <w:color w:val="auto"/>
          <w:szCs w:val="20"/>
        </w:rPr>
        <w:t>The traits with the greatest diversity were fruit production (H′ = 1.30), tree form (H′ = 1.09), stem quality (H′ = 1.09), foliage quality (H′ = 1.07), and fruit quality (H′ = 1.00). All of these exceeded 1.0, suggesting a relatively even distribution across their phenotypic categories. In contrast, branching exhibited moderate phenotypic diversity, with a value of H′ = 0.55.</w:t>
      </w:r>
    </w:p>
    <w:p w14:paraId="37B3C689" w14:textId="437201E5" w:rsidR="004710C0" w:rsidRPr="003D74DF" w:rsidRDefault="004710C0" w:rsidP="00797A62">
      <w:pPr>
        <w:pStyle w:val="MDPI31text"/>
        <w:rPr>
          <w:color w:val="auto"/>
          <w:szCs w:val="20"/>
        </w:rPr>
      </w:pPr>
      <w:r w:rsidRPr="003D74DF">
        <w:rPr>
          <w:color w:val="auto"/>
          <w:szCs w:val="20"/>
        </w:rPr>
        <w:t>In terms of frequency distributions, tree form was dominated by individuals with intermediate morphology (37.88%), defined as trees with traits between a single stem with narrow branch angles (≤30°) and multistemmed forms with wider branching angles (&gt;30°). For stem quality, the “moderate” class predominated (39.30%), representing trees with defects affecting 10–40% of the bole. Regarding fruit production, more than half of the trees evaluated (52.61%) did not produce fruits, while in fruit quality the “bitter” category was most frequent (53.41%). In foliage quality, the largest proportion of individuals (42.00%) exhibited foliage covering up to two-thirds of branches. Finally, branching showed a clear trend toward absence, with 83.04% of individuals lacking bifurcation</w:t>
      </w:r>
      <w:ins w:id="125" w:author="INIA" w:date="2025-11-06T13:36:00Z" w16du:dateUtc="2025-11-06T18:36:00Z">
        <w:r w:rsidR="00EB2284">
          <w:rPr>
            <w:color w:val="auto"/>
            <w:szCs w:val="20"/>
          </w:rPr>
          <w:t>.</w:t>
        </w:r>
      </w:ins>
      <w:del w:id="126" w:author="INIA" w:date="2025-11-06T13:36:00Z" w16du:dateUtc="2025-11-06T18:36:00Z">
        <w:r w:rsidRPr="003D74DF" w:rsidDel="00EB2284">
          <w:rPr>
            <w:color w:val="auto"/>
            <w:szCs w:val="20"/>
          </w:rPr>
          <w:delText>.</w:delText>
        </w:r>
      </w:del>
    </w:p>
    <w:p w14:paraId="06D43516" w14:textId="23FC2412" w:rsidR="004710C0" w:rsidRPr="003D74DF" w:rsidRDefault="004710C0" w:rsidP="00797A62">
      <w:pPr>
        <w:pStyle w:val="MDPI41tablecaption"/>
        <w:jc w:val="both"/>
        <w:rPr>
          <w:rFonts w:cs="Times New Roman"/>
          <w:snapToGrid w:val="0"/>
          <w:color w:val="auto"/>
          <w:szCs w:val="18"/>
        </w:rPr>
      </w:pPr>
      <w:r w:rsidRPr="003D74DF">
        <w:rPr>
          <w:rFonts w:cs="Times New Roman"/>
          <w:b/>
          <w:snapToGrid w:val="0"/>
          <w:color w:val="auto"/>
          <w:szCs w:val="18"/>
        </w:rPr>
        <w:t xml:space="preserve">Table 4. </w:t>
      </w:r>
      <w:r w:rsidRPr="003D74DF">
        <w:rPr>
          <w:rFonts w:cs="Times New Roman"/>
          <w:snapToGrid w:val="0"/>
          <w:color w:val="auto"/>
          <w:szCs w:val="18"/>
        </w:rPr>
        <w:t xml:space="preserve">Phenotypic diversity of qualitative traits in </w:t>
      </w:r>
      <w:r w:rsidRPr="003D74DF">
        <w:rPr>
          <w:rFonts w:cs="Times New Roman"/>
          <w:i/>
          <w:iCs/>
          <w:snapToGrid w:val="0"/>
          <w:color w:val="auto"/>
          <w:szCs w:val="18"/>
        </w:rPr>
        <w:t>N. pallida</w:t>
      </w:r>
      <w:r w:rsidRPr="003D74DF">
        <w:rPr>
          <w:rFonts w:cs="Times New Roman"/>
          <w:snapToGrid w:val="0"/>
          <w:color w:val="auto"/>
          <w:szCs w:val="18"/>
        </w:rPr>
        <w:t xml:space="preserve"> populations from Piura and Tumbes. Observed states of qualitative descriptors and Shannon–Weaver diversity index (H′) values are presented for each trait. Diversity levels were categorized as low (H′ = 0.10–0.40), intermediate (H′ = 0.40–0.60), and high (H′ &gt; 0.60). The analysis was based on 631 observations (</w:t>
      </w:r>
      <w:r w:rsidR="00FC3C34" w:rsidRPr="003D74DF">
        <w:rPr>
          <w:rFonts w:cs="Times New Roman"/>
          <w:i/>
          <w:snapToGrid w:val="0"/>
          <w:color w:val="auto"/>
          <w:szCs w:val="18"/>
        </w:rPr>
        <w:t>n</w:t>
      </w:r>
      <w:r w:rsidRPr="003D74DF">
        <w:rPr>
          <w:rFonts w:cs="Times New Roman"/>
          <w:snapToGrid w:val="0"/>
          <w:color w:val="auto"/>
          <w:szCs w:val="18"/>
        </w:rPr>
        <w:t xml:space="preserve"> = 631).</w:t>
      </w:r>
    </w:p>
    <w:tbl>
      <w:tblPr>
        <w:tblW w:w="10465" w:type="dxa"/>
        <w:jc w:val="center"/>
        <w:tblBorders>
          <w:top w:val="single" w:sz="8" w:space="0" w:color="auto"/>
          <w:bottom w:val="single" w:sz="8" w:space="0" w:color="auto"/>
        </w:tblBorders>
        <w:tblLayout w:type="fixed"/>
        <w:tblCellMar>
          <w:left w:w="0" w:type="dxa"/>
          <w:right w:w="0" w:type="dxa"/>
        </w:tblCellMar>
        <w:tblLook w:val="0020" w:firstRow="1" w:lastRow="0" w:firstColumn="0" w:lastColumn="0" w:noHBand="0" w:noVBand="0"/>
      </w:tblPr>
      <w:tblGrid>
        <w:gridCol w:w="1738"/>
        <w:gridCol w:w="1738"/>
        <w:gridCol w:w="1738"/>
        <w:gridCol w:w="1738"/>
        <w:gridCol w:w="1738"/>
        <w:gridCol w:w="1775"/>
      </w:tblGrid>
      <w:tr w:rsidR="006C19EA" w:rsidRPr="003D74DF" w14:paraId="6C3EBA6C" w14:textId="77777777" w:rsidTr="00797A62">
        <w:trPr>
          <w:tblHeader/>
          <w:jc w:val="center"/>
        </w:trPr>
        <w:tc>
          <w:tcPr>
            <w:tcW w:w="1738" w:type="dxa"/>
            <w:tcBorders>
              <w:top w:val="single" w:sz="8" w:space="0" w:color="auto"/>
              <w:bottom w:val="single" w:sz="4" w:space="0" w:color="auto"/>
            </w:tcBorders>
            <w:vAlign w:val="center"/>
          </w:tcPr>
          <w:p w14:paraId="16055321" w14:textId="77777777" w:rsidR="004710C0" w:rsidRPr="003D74DF" w:rsidRDefault="004710C0" w:rsidP="00797A62">
            <w:pPr>
              <w:adjustRightInd w:val="0"/>
              <w:snapToGrid w:val="0"/>
              <w:spacing w:line="240" w:lineRule="auto"/>
              <w:jc w:val="center"/>
              <w:rPr>
                <w:b/>
                <w:color w:val="auto"/>
              </w:rPr>
            </w:pPr>
            <w:r w:rsidRPr="003D74DF">
              <w:rPr>
                <w:b/>
                <w:bCs/>
                <w:color w:val="auto"/>
              </w:rPr>
              <w:t>SN</w:t>
            </w:r>
          </w:p>
        </w:tc>
        <w:tc>
          <w:tcPr>
            <w:tcW w:w="1738" w:type="dxa"/>
            <w:tcBorders>
              <w:top w:val="single" w:sz="8" w:space="0" w:color="auto"/>
              <w:bottom w:val="single" w:sz="4" w:space="0" w:color="auto"/>
            </w:tcBorders>
            <w:vAlign w:val="center"/>
          </w:tcPr>
          <w:p w14:paraId="6552CD10" w14:textId="77777777" w:rsidR="004710C0" w:rsidRPr="003D74DF" w:rsidRDefault="004710C0" w:rsidP="00797A62">
            <w:pPr>
              <w:adjustRightInd w:val="0"/>
              <w:snapToGrid w:val="0"/>
              <w:spacing w:line="240" w:lineRule="auto"/>
              <w:jc w:val="center"/>
              <w:rPr>
                <w:b/>
                <w:color w:val="auto"/>
              </w:rPr>
            </w:pPr>
            <w:r w:rsidRPr="003D74DF">
              <w:rPr>
                <w:b/>
                <w:bCs/>
                <w:color w:val="auto"/>
              </w:rPr>
              <w:t>Qualitative Traits</w:t>
            </w:r>
          </w:p>
        </w:tc>
        <w:tc>
          <w:tcPr>
            <w:tcW w:w="1738" w:type="dxa"/>
            <w:tcBorders>
              <w:top w:val="single" w:sz="8" w:space="0" w:color="auto"/>
              <w:bottom w:val="single" w:sz="4" w:space="0" w:color="auto"/>
            </w:tcBorders>
            <w:vAlign w:val="center"/>
          </w:tcPr>
          <w:p w14:paraId="3491C1DE" w14:textId="77777777" w:rsidR="004710C0" w:rsidRPr="003D74DF" w:rsidRDefault="004710C0" w:rsidP="00797A62">
            <w:pPr>
              <w:adjustRightInd w:val="0"/>
              <w:snapToGrid w:val="0"/>
              <w:spacing w:line="240" w:lineRule="auto"/>
              <w:jc w:val="center"/>
              <w:rPr>
                <w:b/>
                <w:color w:val="auto"/>
              </w:rPr>
            </w:pPr>
            <w:r w:rsidRPr="003D74DF">
              <w:rPr>
                <w:b/>
                <w:bCs/>
                <w:color w:val="auto"/>
              </w:rPr>
              <w:t>Shannon-Weaver Index</w:t>
            </w:r>
          </w:p>
        </w:tc>
        <w:tc>
          <w:tcPr>
            <w:tcW w:w="1738" w:type="dxa"/>
            <w:tcBorders>
              <w:top w:val="single" w:sz="8" w:space="0" w:color="auto"/>
              <w:bottom w:val="single" w:sz="4" w:space="0" w:color="auto"/>
            </w:tcBorders>
            <w:vAlign w:val="center"/>
          </w:tcPr>
          <w:p w14:paraId="56C7406F" w14:textId="77777777" w:rsidR="004710C0" w:rsidRPr="003D74DF" w:rsidRDefault="004710C0" w:rsidP="00797A62">
            <w:pPr>
              <w:adjustRightInd w:val="0"/>
              <w:snapToGrid w:val="0"/>
              <w:spacing w:line="240" w:lineRule="auto"/>
              <w:jc w:val="center"/>
              <w:rPr>
                <w:b/>
                <w:color w:val="auto"/>
              </w:rPr>
            </w:pPr>
            <w:r w:rsidRPr="003D74DF">
              <w:rPr>
                <w:b/>
                <w:bCs/>
                <w:color w:val="auto"/>
              </w:rPr>
              <w:t>Descriptor’s States</w:t>
            </w:r>
          </w:p>
        </w:tc>
        <w:tc>
          <w:tcPr>
            <w:tcW w:w="1738" w:type="dxa"/>
            <w:tcBorders>
              <w:top w:val="single" w:sz="8" w:space="0" w:color="auto"/>
              <w:bottom w:val="single" w:sz="4" w:space="0" w:color="auto"/>
            </w:tcBorders>
            <w:vAlign w:val="center"/>
          </w:tcPr>
          <w:p w14:paraId="34FFB38C" w14:textId="77777777" w:rsidR="004710C0" w:rsidRPr="003D74DF" w:rsidRDefault="004710C0" w:rsidP="00797A62">
            <w:pPr>
              <w:adjustRightInd w:val="0"/>
              <w:snapToGrid w:val="0"/>
              <w:spacing w:line="240" w:lineRule="auto"/>
              <w:jc w:val="center"/>
              <w:rPr>
                <w:b/>
                <w:color w:val="auto"/>
              </w:rPr>
            </w:pPr>
            <w:r w:rsidRPr="003D74DF">
              <w:rPr>
                <w:b/>
                <w:bCs/>
                <w:color w:val="auto"/>
              </w:rPr>
              <w:t>Frequency</w:t>
            </w:r>
          </w:p>
        </w:tc>
        <w:tc>
          <w:tcPr>
            <w:tcW w:w="1775" w:type="dxa"/>
            <w:tcBorders>
              <w:top w:val="single" w:sz="8" w:space="0" w:color="auto"/>
              <w:bottom w:val="single" w:sz="4" w:space="0" w:color="auto"/>
            </w:tcBorders>
            <w:vAlign w:val="center"/>
          </w:tcPr>
          <w:p w14:paraId="5097D7CD" w14:textId="77777777" w:rsidR="004710C0" w:rsidRPr="003D74DF" w:rsidRDefault="004710C0" w:rsidP="00797A62">
            <w:pPr>
              <w:adjustRightInd w:val="0"/>
              <w:snapToGrid w:val="0"/>
              <w:spacing w:line="240" w:lineRule="auto"/>
              <w:jc w:val="center"/>
              <w:rPr>
                <w:b/>
                <w:color w:val="auto"/>
              </w:rPr>
            </w:pPr>
            <w:r w:rsidRPr="003D74DF">
              <w:rPr>
                <w:b/>
                <w:bCs/>
                <w:color w:val="auto"/>
              </w:rPr>
              <w:t>Proportion (%)</w:t>
            </w:r>
          </w:p>
        </w:tc>
      </w:tr>
      <w:tr w:rsidR="006C19EA" w:rsidRPr="003D74DF" w14:paraId="22B34D29" w14:textId="77777777" w:rsidTr="00797A62">
        <w:trPr>
          <w:jc w:val="center"/>
        </w:trPr>
        <w:tc>
          <w:tcPr>
            <w:tcW w:w="1738" w:type="dxa"/>
            <w:tcBorders>
              <w:top w:val="single" w:sz="4" w:space="0" w:color="auto"/>
            </w:tcBorders>
            <w:vAlign w:val="center"/>
          </w:tcPr>
          <w:p w14:paraId="3D82B11A" w14:textId="77777777" w:rsidR="004710C0" w:rsidRPr="003D74DF" w:rsidRDefault="004710C0" w:rsidP="00797A62">
            <w:pPr>
              <w:adjustRightInd w:val="0"/>
              <w:snapToGrid w:val="0"/>
              <w:spacing w:line="240" w:lineRule="auto"/>
              <w:jc w:val="center"/>
              <w:rPr>
                <w:color w:val="auto"/>
              </w:rPr>
            </w:pPr>
            <w:r w:rsidRPr="003D74DF">
              <w:rPr>
                <w:color w:val="auto"/>
              </w:rPr>
              <w:t>1</w:t>
            </w:r>
          </w:p>
        </w:tc>
        <w:tc>
          <w:tcPr>
            <w:tcW w:w="1738" w:type="dxa"/>
            <w:tcBorders>
              <w:top w:val="single" w:sz="4" w:space="0" w:color="auto"/>
            </w:tcBorders>
            <w:vAlign w:val="center"/>
          </w:tcPr>
          <w:p w14:paraId="59D113A0" w14:textId="77777777" w:rsidR="004710C0" w:rsidRPr="003D74DF" w:rsidRDefault="004710C0" w:rsidP="00797A62">
            <w:pPr>
              <w:adjustRightInd w:val="0"/>
              <w:snapToGrid w:val="0"/>
              <w:spacing w:line="240" w:lineRule="auto"/>
              <w:jc w:val="center"/>
              <w:rPr>
                <w:color w:val="auto"/>
              </w:rPr>
            </w:pPr>
            <w:r w:rsidRPr="003D74DF">
              <w:rPr>
                <w:color w:val="auto"/>
              </w:rPr>
              <w:t>Tree form</w:t>
            </w:r>
          </w:p>
        </w:tc>
        <w:tc>
          <w:tcPr>
            <w:tcW w:w="1738" w:type="dxa"/>
            <w:tcBorders>
              <w:top w:val="single" w:sz="4" w:space="0" w:color="auto"/>
            </w:tcBorders>
            <w:vAlign w:val="center"/>
          </w:tcPr>
          <w:p w14:paraId="44EAD184" w14:textId="77777777" w:rsidR="004710C0" w:rsidRPr="003D74DF" w:rsidRDefault="004710C0" w:rsidP="00797A62">
            <w:pPr>
              <w:adjustRightInd w:val="0"/>
              <w:snapToGrid w:val="0"/>
              <w:spacing w:line="240" w:lineRule="auto"/>
              <w:jc w:val="center"/>
              <w:rPr>
                <w:color w:val="auto"/>
              </w:rPr>
            </w:pPr>
            <w:r w:rsidRPr="003D74DF">
              <w:rPr>
                <w:color w:val="auto"/>
              </w:rPr>
              <w:t>1.09</w:t>
            </w:r>
          </w:p>
        </w:tc>
        <w:tc>
          <w:tcPr>
            <w:tcW w:w="1738" w:type="dxa"/>
            <w:tcBorders>
              <w:top w:val="single" w:sz="4" w:space="0" w:color="auto"/>
            </w:tcBorders>
            <w:vAlign w:val="center"/>
          </w:tcPr>
          <w:p w14:paraId="7F74A079" w14:textId="13C2F202" w:rsidR="004710C0" w:rsidRPr="003D74DF" w:rsidRDefault="004710C0" w:rsidP="00797A62">
            <w:pPr>
              <w:adjustRightInd w:val="0"/>
              <w:snapToGrid w:val="0"/>
              <w:spacing w:line="240" w:lineRule="auto"/>
              <w:jc w:val="center"/>
              <w:rPr>
                <w:color w:val="auto"/>
              </w:rPr>
            </w:pPr>
            <w:r w:rsidRPr="003D74DF">
              <w:rPr>
                <w:color w:val="auto"/>
              </w:rPr>
              <w:t xml:space="preserve">1 = </w:t>
            </w:r>
            <w:proofErr w:type="gramStart"/>
            <w:r w:rsidRPr="003D74DF">
              <w:rPr>
                <w:color w:val="auto"/>
              </w:rPr>
              <w:t>Multi-stemmed</w:t>
            </w:r>
            <w:proofErr w:type="gramEnd"/>
            <w:r w:rsidRPr="003D74DF">
              <w:rPr>
                <w:color w:val="auto"/>
              </w:rPr>
              <w:t xml:space="preserve"> (&lt;1.2 m) with branches &gt;</w:t>
            </w:r>
            <w:r w:rsidR="00FC3C34" w:rsidRPr="003D74DF">
              <w:rPr>
                <w:color w:val="auto"/>
              </w:rPr>
              <w:t xml:space="preserve"> </w:t>
            </w:r>
            <w:r w:rsidRPr="003D74DF">
              <w:rPr>
                <w:color w:val="auto"/>
              </w:rPr>
              <w:t>30°</w:t>
            </w:r>
          </w:p>
        </w:tc>
        <w:tc>
          <w:tcPr>
            <w:tcW w:w="1738" w:type="dxa"/>
            <w:tcBorders>
              <w:top w:val="single" w:sz="4" w:space="0" w:color="auto"/>
            </w:tcBorders>
            <w:vAlign w:val="center"/>
          </w:tcPr>
          <w:p w14:paraId="383D34E6" w14:textId="77777777" w:rsidR="004710C0" w:rsidRPr="003D74DF" w:rsidRDefault="004710C0" w:rsidP="00797A62">
            <w:pPr>
              <w:adjustRightInd w:val="0"/>
              <w:snapToGrid w:val="0"/>
              <w:spacing w:line="240" w:lineRule="auto"/>
              <w:jc w:val="center"/>
              <w:rPr>
                <w:color w:val="auto"/>
              </w:rPr>
            </w:pPr>
            <w:r w:rsidRPr="003D74DF">
              <w:rPr>
                <w:color w:val="auto"/>
              </w:rPr>
              <w:t>195</w:t>
            </w:r>
          </w:p>
        </w:tc>
        <w:tc>
          <w:tcPr>
            <w:tcW w:w="1775" w:type="dxa"/>
            <w:tcBorders>
              <w:top w:val="single" w:sz="4" w:space="0" w:color="auto"/>
            </w:tcBorders>
            <w:vAlign w:val="center"/>
          </w:tcPr>
          <w:p w14:paraId="1F23279C" w14:textId="77777777" w:rsidR="004710C0" w:rsidRPr="003D74DF" w:rsidRDefault="004710C0" w:rsidP="00797A62">
            <w:pPr>
              <w:adjustRightInd w:val="0"/>
              <w:snapToGrid w:val="0"/>
              <w:spacing w:line="240" w:lineRule="auto"/>
              <w:jc w:val="center"/>
              <w:rPr>
                <w:color w:val="auto"/>
              </w:rPr>
            </w:pPr>
            <w:r w:rsidRPr="003D74DF">
              <w:rPr>
                <w:color w:val="auto"/>
              </w:rPr>
              <w:t>30.9</w:t>
            </w:r>
          </w:p>
        </w:tc>
      </w:tr>
      <w:tr w:rsidR="006C19EA" w:rsidRPr="003D74DF" w14:paraId="00974605" w14:textId="77777777" w:rsidTr="00797A62">
        <w:trPr>
          <w:jc w:val="center"/>
        </w:trPr>
        <w:tc>
          <w:tcPr>
            <w:tcW w:w="1738" w:type="dxa"/>
            <w:vAlign w:val="center"/>
          </w:tcPr>
          <w:p w14:paraId="53A3EE4B"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52F98943"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4A13BD42"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25078B8" w14:textId="77777777" w:rsidR="004710C0" w:rsidRPr="003D74DF" w:rsidRDefault="004710C0" w:rsidP="00797A62">
            <w:pPr>
              <w:adjustRightInd w:val="0"/>
              <w:snapToGrid w:val="0"/>
              <w:spacing w:line="240" w:lineRule="auto"/>
              <w:jc w:val="center"/>
              <w:rPr>
                <w:color w:val="auto"/>
              </w:rPr>
            </w:pPr>
            <w:r w:rsidRPr="003D74DF">
              <w:rPr>
                <w:color w:val="auto"/>
              </w:rPr>
              <w:t>2 = Intermediate</w:t>
            </w:r>
          </w:p>
        </w:tc>
        <w:tc>
          <w:tcPr>
            <w:tcW w:w="1738" w:type="dxa"/>
            <w:vAlign w:val="center"/>
          </w:tcPr>
          <w:p w14:paraId="143432B1" w14:textId="77777777" w:rsidR="004710C0" w:rsidRPr="003D74DF" w:rsidRDefault="004710C0" w:rsidP="00797A62">
            <w:pPr>
              <w:adjustRightInd w:val="0"/>
              <w:snapToGrid w:val="0"/>
              <w:spacing w:line="240" w:lineRule="auto"/>
              <w:jc w:val="center"/>
              <w:rPr>
                <w:color w:val="auto"/>
              </w:rPr>
            </w:pPr>
            <w:r w:rsidRPr="003D74DF">
              <w:rPr>
                <w:color w:val="auto"/>
              </w:rPr>
              <w:t>239</w:t>
            </w:r>
          </w:p>
        </w:tc>
        <w:tc>
          <w:tcPr>
            <w:tcW w:w="1775" w:type="dxa"/>
            <w:vAlign w:val="center"/>
          </w:tcPr>
          <w:p w14:paraId="31896FEB" w14:textId="77777777" w:rsidR="004710C0" w:rsidRPr="003D74DF" w:rsidRDefault="004710C0" w:rsidP="00797A62">
            <w:pPr>
              <w:adjustRightInd w:val="0"/>
              <w:snapToGrid w:val="0"/>
              <w:spacing w:line="240" w:lineRule="auto"/>
              <w:jc w:val="center"/>
              <w:rPr>
                <w:color w:val="auto"/>
              </w:rPr>
            </w:pPr>
            <w:r w:rsidRPr="003D74DF">
              <w:rPr>
                <w:color w:val="auto"/>
              </w:rPr>
              <w:t>37.88</w:t>
            </w:r>
          </w:p>
        </w:tc>
      </w:tr>
      <w:tr w:rsidR="006C19EA" w:rsidRPr="003D74DF" w14:paraId="2BBB8F48" w14:textId="77777777" w:rsidTr="00797A62">
        <w:trPr>
          <w:jc w:val="center"/>
        </w:trPr>
        <w:tc>
          <w:tcPr>
            <w:tcW w:w="1738" w:type="dxa"/>
            <w:vAlign w:val="center"/>
          </w:tcPr>
          <w:p w14:paraId="4665D168"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4B1F6756"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ECC2A68"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49839B4B" w14:textId="38CAE256" w:rsidR="004710C0" w:rsidRPr="003D74DF" w:rsidRDefault="004710C0" w:rsidP="00797A62">
            <w:pPr>
              <w:adjustRightInd w:val="0"/>
              <w:snapToGrid w:val="0"/>
              <w:spacing w:line="240" w:lineRule="auto"/>
              <w:jc w:val="center"/>
              <w:rPr>
                <w:color w:val="auto"/>
              </w:rPr>
            </w:pPr>
            <w:r w:rsidRPr="003D74DF">
              <w:rPr>
                <w:color w:val="auto"/>
              </w:rPr>
              <w:t>3 = Single stem (&lt;1.2 m) with branches ≤</w:t>
            </w:r>
            <w:r w:rsidR="00FC3C34" w:rsidRPr="003D74DF">
              <w:rPr>
                <w:color w:val="auto"/>
              </w:rPr>
              <w:t xml:space="preserve"> </w:t>
            </w:r>
            <w:r w:rsidRPr="003D74DF">
              <w:rPr>
                <w:color w:val="auto"/>
              </w:rPr>
              <w:t>30°</w:t>
            </w:r>
          </w:p>
        </w:tc>
        <w:tc>
          <w:tcPr>
            <w:tcW w:w="1738" w:type="dxa"/>
            <w:vAlign w:val="center"/>
          </w:tcPr>
          <w:p w14:paraId="58E958F9" w14:textId="77777777" w:rsidR="004710C0" w:rsidRPr="003D74DF" w:rsidRDefault="004710C0" w:rsidP="00797A62">
            <w:pPr>
              <w:adjustRightInd w:val="0"/>
              <w:snapToGrid w:val="0"/>
              <w:spacing w:line="240" w:lineRule="auto"/>
              <w:jc w:val="center"/>
              <w:rPr>
                <w:color w:val="auto"/>
              </w:rPr>
            </w:pPr>
            <w:r w:rsidRPr="003D74DF">
              <w:rPr>
                <w:color w:val="auto"/>
              </w:rPr>
              <w:t>197</w:t>
            </w:r>
          </w:p>
        </w:tc>
        <w:tc>
          <w:tcPr>
            <w:tcW w:w="1775" w:type="dxa"/>
            <w:vAlign w:val="center"/>
          </w:tcPr>
          <w:p w14:paraId="0B07224D" w14:textId="77777777" w:rsidR="004710C0" w:rsidRPr="003D74DF" w:rsidRDefault="004710C0" w:rsidP="00797A62">
            <w:pPr>
              <w:adjustRightInd w:val="0"/>
              <w:snapToGrid w:val="0"/>
              <w:spacing w:line="240" w:lineRule="auto"/>
              <w:jc w:val="center"/>
              <w:rPr>
                <w:color w:val="auto"/>
              </w:rPr>
            </w:pPr>
            <w:r w:rsidRPr="003D74DF">
              <w:rPr>
                <w:color w:val="auto"/>
              </w:rPr>
              <w:t>31.22</w:t>
            </w:r>
          </w:p>
        </w:tc>
      </w:tr>
      <w:tr w:rsidR="006C19EA" w:rsidRPr="003D74DF" w14:paraId="0635863E" w14:textId="77777777" w:rsidTr="00797A62">
        <w:trPr>
          <w:jc w:val="center"/>
        </w:trPr>
        <w:tc>
          <w:tcPr>
            <w:tcW w:w="1738" w:type="dxa"/>
            <w:vAlign w:val="center"/>
          </w:tcPr>
          <w:p w14:paraId="5574968B" w14:textId="77777777" w:rsidR="004710C0" w:rsidRPr="003D74DF" w:rsidRDefault="004710C0" w:rsidP="00797A62">
            <w:pPr>
              <w:adjustRightInd w:val="0"/>
              <w:snapToGrid w:val="0"/>
              <w:spacing w:line="240" w:lineRule="auto"/>
              <w:jc w:val="center"/>
              <w:rPr>
                <w:color w:val="auto"/>
              </w:rPr>
            </w:pPr>
            <w:r w:rsidRPr="003D74DF">
              <w:rPr>
                <w:color w:val="auto"/>
              </w:rPr>
              <w:t>2</w:t>
            </w:r>
          </w:p>
        </w:tc>
        <w:tc>
          <w:tcPr>
            <w:tcW w:w="1738" w:type="dxa"/>
            <w:vAlign w:val="center"/>
          </w:tcPr>
          <w:p w14:paraId="74C04715" w14:textId="77777777" w:rsidR="004710C0" w:rsidRPr="003D74DF" w:rsidRDefault="004710C0" w:rsidP="00797A62">
            <w:pPr>
              <w:adjustRightInd w:val="0"/>
              <w:snapToGrid w:val="0"/>
              <w:spacing w:line="240" w:lineRule="auto"/>
              <w:jc w:val="center"/>
              <w:rPr>
                <w:color w:val="auto"/>
              </w:rPr>
            </w:pPr>
            <w:r w:rsidRPr="003D74DF">
              <w:rPr>
                <w:color w:val="auto"/>
              </w:rPr>
              <w:t>Trunk quality</w:t>
            </w:r>
          </w:p>
        </w:tc>
        <w:tc>
          <w:tcPr>
            <w:tcW w:w="1738" w:type="dxa"/>
            <w:vAlign w:val="center"/>
          </w:tcPr>
          <w:p w14:paraId="0F73E2BF" w14:textId="77777777" w:rsidR="004710C0" w:rsidRPr="003D74DF" w:rsidRDefault="004710C0" w:rsidP="00797A62">
            <w:pPr>
              <w:adjustRightInd w:val="0"/>
              <w:snapToGrid w:val="0"/>
              <w:spacing w:line="240" w:lineRule="auto"/>
              <w:jc w:val="center"/>
              <w:rPr>
                <w:color w:val="auto"/>
              </w:rPr>
            </w:pPr>
            <w:r w:rsidRPr="003D74DF">
              <w:rPr>
                <w:color w:val="auto"/>
              </w:rPr>
              <w:t>1.09</w:t>
            </w:r>
          </w:p>
        </w:tc>
        <w:tc>
          <w:tcPr>
            <w:tcW w:w="1738" w:type="dxa"/>
            <w:vAlign w:val="center"/>
          </w:tcPr>
          <w:p w14:paraId="6BCE8570" w14:textId="77777777" w:rsidR="004710C0" w:rsidRPr="003D74DF" w:rsidRDefault="004710C0" w:rsidP="00797A62">
            <w:pPr>
              <w:adjustRightInd w:val="0"/>
              <w:snapToGrid w:val="0"/>
              <w:spacing w:line="240" w:lineRule="auto"/>
              <w:jc w:val="center"/>
              <w:rPr>
                <w:color w:val="auto"/>
              </w:rPr>
            </w:pPr>
            <w:r w:rsidRPr="003D74DF">
              <w:rPr>
                <w:color w:val="auto"/>
              </w:rPr>
              <w:t>1 = Defective</w:t>
            </w:r>
          </w:p>
        </w:tc>
        <w:tc>
          <w:tcPr>
            <w:tcW w:w="1738" w:type="dxa"/>
            <w:vAlign w:val="center"/>
          </w:tcPr>
          <w:p w14:paraId="6CE20189" w14:textId="77777777" w:rsidR="004710C0" w:rsidRPr="003D74DF" w:rsidRDefault="004710C0" w:rsidP="00797A62">
            <w:pPr>
              <w:adjustRightInd w:val="0"/>
              <w:snapToGrid w:val="0"/>
              <w:spacing w:line="240" w:lineRule="auto"/>
              <w:jc w:val="center"/>
              <w:rPr>
                <w:color w:val="auto"/>
              </w:rPr>
            </w:pPr>
            <w:r w:rsidRPr="003D74DF">
              <w:rPr>
                <w:color w:val="auto"/>
              </w:rPr>
              <w:t>195</w:t>
            </w:r>
          </w:p>
        </w:tc>
        <w:tc>
          <w:tcPr>
            <w:tcW w:w="1775" w:type="dxa"/>
            <w:vAlign w:val="center"/>
          </w:tcPr>
          <w:p w14:paraId="3561DBAF" w14:textId="77777777" w:rsidR="004710C0" w:rsidRPr="003D74DF" w:rsidRDefault="004710C0" w:rsidP="00797A62">
            <w:pPr>
              <w:adjustRightInd w:val="0"/>
              <w:snapToGrid w:val="0"/>
              <w:spacing w:line="240" w:lineRule="auto"/>
              <w:jc w:val="center"/>
              <w:rPr>
                <w:color w:val="auto"/>
              </w:rPr>
            </w:pPr>
            <w:r w:rsidRPr="003D74DF">
              <w:rPr>
                <w:color w:val="auto"/>
              </w:rPr>
              <w:t>30.9</w:t>
            </w:r>
          </w:p>
        </w:tc>
      </w:tr>
      <w:tr w:rsidR="006C19EA" w:rsidRPr="003D74DF" w14:paraId="5974FAD4" w14:textId="77777777" w:rsidTr="00797A62">
        <w:trPr>
          <w:jc w:val="center"/>
        </w:trPr>
        <w:tc>
          <w:tcPr>
            <w:tcW w:w="1738" w:type="dxa"/>
            <w:vAlign w:val="center"/>
          </w:tcPr>
          <w:p w14:paraId="4E6BBECE"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683CD37"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59646B6E"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C7A3A7E" w14:textId="77777777" w:rsidR="004710C0" w:rsidRPr="003D74DF" w:rsidRDefault="004710C0" w:rsidP="00797A62">
            <w:pPr>
              <w:adjustRightInd w:val="0"/>
              <w:snapToGrid w:val="0"/>
              <w:spacing w:line="240" w:lineRule="auto"/>
              <w:jc w:val="center"/>
              <w:rPr>
                <w:color w:val="auto"/>
              </w:rPr>
            </w:pPr>
            <w:r w:rsidRPr="003D74DF">
              <w:rPr>
                <w:color w:val="auto"/>
              </w:rPr>
              <w:t>2 = Fair with defects</w:t>
            </w:r>
          </w:p>
        </w:tc>
        <w:tc>
          <w:tcPr>
            <w:tcW w:w="1738" w:type="dxa"/>
            <w:vAlign w:val="center"/>
          </w:tcPr>
          <w:p w14:paraId="7822E450" w14:textId="77777777" w:rsidR="004710C0" w:rsidRPr="003D74DF" w:rsidRDefault="004710C0" w:rsidP="00797A62">
            <w:pPr>
              <w:adjustRightInd w:val="0"/>
              <w:snapToGrid w:val="0"/>
              <w:spacing w:line="240" w:lineRule="auto"/>
              <w:jc w:val="center"/>
              <w:rPr>
                <w:color w:val="auto"/>
              </w:rPr>
            </w:pPr>
            <w:r w:rsidRPr="003D74DF">
              <w:rPr>
                <w:color w:val="auto"/>
              </w:rPr>
              <w:t>248</w:t>
            </w:r>
          </w:p>
        </w:tc>
        <w:tc>
          <w:tcPr>
            <w:tcW w:w="1775" w:type="dxa"/>
            <w:vAlign w:val="center"/>
          </w:tcPr>
          <w:p w14:paraId="6D9DCAAB" w14:textId="77777777" w:rsidR="004710C0" w:rsidRPr="003D74DF" w:rsidRDefault="004710C0" w:rsidP="00797A62">
            <w:pPr>
              <w:adjustRightInd w:val="0"/>
              <w:snapToGrid w:val="0"/>
              <w:spacing w:line="240" w:lineRule="auto"/>
              <w:jc w:val="center"/>
              <w:rPr>
                <w:color w:val="auto"/>
              </w:rPr>
            </w:pPr>
            <w:r w:rsidRPr="003D74DF">
              <w:rPr>
                <w:color w:val="auto"/>
              </w:rPr>
              <w:t>39.3</w:t>
            </w:r>
          </w:p>
        </w:tc>
      </w:tr>
      <w:tr w:rsidR="006C19EA" w:rsidRPr="003D74DF" w14:paraId="5384B194" w14:textId="77777777" w:rsidTr="00797A62">
        <w:trPr>
          <w:jc w:val="center"/>
        </w:trPr>
        <w:tc>
          <w:tcPr>
            <w:tcW w:w="1738" w:type="dxa"/>
            <w:vAlign w:val="center"/>
          </w:tcPr>
          <w:p w14:paraId="77C788D4"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3CD929D9"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22734FB"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5288881" w14:textId="77777777" w:rsidR="004710C0" w:rsidRPr="003D74DF" w:rsidRDefault="004710C0" w:rsidP="00797A62">
            <w:pPr>
              <w:adjustRightInd w:val="0"/>
              <w:snapToGrid w:val="0"/>
              <w:spacing w:line="240" w:lineRule="auto"/>
              <w:jc w:val="center"/>
              <w:rPr>
                <w:color w:val="auto"/>
              </w:rPr>
            </w:pPr>
            <w:r w:rsidRPr="003D74DF">
              <w:rPr>
                <w:color w:val="auto"/>
              </w:rPr>
              <w:t>3 = No defects or only minor defects</w:t>
            </w:r>
          </w:p>
        </w:tc>
        <w:tc>
          <w:tcPr>
            <w:tcW w:w="1738" w:type="dxa"/>
            <w:vAlign w:val="center"/>
          </w:tcPr>
          <w:p w14:paraId="5F099880" w14:textId="77777777" w:rsidR="004710C0" w:rsidRPr="003D74DF" w:rsidRDefault="004710C0" w:rsidP="00797A62">
            <w:pPr>
              <w:adjustRightInd w:val="0"/>
              <w:snapToGrid w:val="0"/>
              <w:spacing w:line="240" w:lineRule="auto"/>
              <w:jc w:val="center"/>
              <w:rPr>
                <w:color w:val="auto"/>
              </w:rPr>
            </w:pPr>
            <w:r w:rsidRPr="003D74DF">
              <w:rPr>
                <w:color w:val="auto"/>
              </w:rPr>
              <w:t>188</w:t>
            </w:r>
          </w:p>
        </w:tc>
        <w:tc>
          <w:tcPr>
            <w:tcW w:w="1775" w:type="dxa"/>
            <w:vAlign w:val="center"/>
          </w:tcPr>
          <w:p w14:paraId="0E2C45F6" w14:textId="77777777" w:rsidR="004710C0" w:rsidRPr="003D74DF" w:rsidRDefault="004710C0" w:rsidP="00797A62">
            <w:pPr>
              <w:adjustRightInd w:val="0"/>
              <w:snapToGrid w:val="0"/>
              <w:spacing w:line="240" w:lineRule="auto"/>
              <w:jc w:val="center"/>
              <w:rPr>
                <w:color w:val="auto"/>
              </w:rPr>
            </w:pPr>
            <w:r w:rsidRPr="003D74DF">
              <w:rPr>
                <w:color w:val="auto"/>
              </w:rPr>
              <w:t>29.79</w:t>
            </w:r>
          </w:p>
        </w:tc>
      </w:tr>
      <w:tr w:rsidR="006C19EA" w:rsidRPr="003D74DF" w14:paraId="389EF5FA" w14:textId="77777777" w:rsidTr="00797A62">
        <w:trPr>
          <w:jc w:val="center"/>
        </w:trPr>
        <w:tc>
          <w:tcPr>
            <w:tcW w:w="1738" w:type="dxa"/>
            <w:vAlign w:val="center"/>
          </w:tcPr>
          <w:p w14:paraId="249D51FC" w14:textId="77777777" w:rsidR="004710C0" w:rsidRPr="003D74DF" w:rsidRDefault="004710C0" w:rsidP="00797A62">
            <w:pPr>
              <w:adjustRightInd w:val="0"/>
              <w:snapToGrid w:val="0"/>
              <w:spacing w:line="240" w:lineRule="auto"/>
              <w:jc w:val="center"/>
              <w:rPr>
                <w:color w:val="auto"/>
              </w:rPr>
            </w:pPr>
            <w:r w:rsidRPr="003D74DF">
              <w:rPr>
                <w:color w:val="auto"/>
              </w:rPr>
              <w:t>3</w:t>
            </w:r>
          </w:p>
        </w:tc>
        <w:tc>
          <w:tcPr>
            <w:tcW w:w="1738" w:type="dxa"/>
            <w:vAlign w:val="center"/>
          </w:tcPr>
          <w:p w14:paraId="425EF482" w14:textId="77777777" w:rsidR="004710C0" w:rsidRPr="003D74DF" w:rsidRDefault="004710C0" w:rsidP="00797A62">
            <w:pPr>
              <w:adjustRightInd w:val="0"/>
              <w:snapToGrid w:val="0"/>
              <w:spacing w:line="240" w:lineRule="auto"/>
              <w:jc w:val="center"/>
              <w:rPr>
                <w:color w:val="auto"/>
              </w:rPr>
            </w:pPr>
            <w:r w:rsidRPr="003D74DF">
              <w:rPr>
                <w:color w:val="auto"/>
              </w:rPr>
              <w:t>Forking</w:t>
            </w:r>
          </w:p>
        </w:tc>
        <w:tc>
          <w:tcPr>
            <w:tcW w:w="1738" w:type="dxa"/>
            <w:vAlign w:val="center"/>
          </w:tcPr>
          <w:p w14:paraId="4FD6EF66" w14:textId="77777777" w:rsidR="004710C0" w:rsidRPr="003D74DF" w:rsidRDefault="004710C0" w:rsidP="00797A62">
            <w:pPr>
              <w:adjustRightInd w:val="0"/>
              <w:snapToGrid w:val="0"/>
              <w:spacing w:line="240" w:lineRule="auto"/>
              <w:jc w:val="center"/>
              <w:rPr>
                <w:color w:val="auto"/>
              </w:rPr>
            </w:pPr>
            <w:r w:rsidRPr="003D74DF">
              <w:rPr>
                <w:color w:val="auto"/>
              </w:rPr>
              <w:t>0.55</w:t>
            </w:r>
          </w:p>
        </w:tc>
        <w:tc>
          <w:tcPr>
            <w:tcW w:w="1738" w:type="dxa"/>
            <w:vAlign w:val="center"/>
          </w:tcPr>
          <w:p w14:paraId="03AB0389" w14:textId="77777777" w:rsidR="004710C0" w:rsidRPr="003D74DF" w:rsidRDefault="004710C0" w:rsidP="00797A62">
            <w:pPr>
              <w:adjustRightInd w:val="0"/>
              <w:snapToGrid w:val="0"/>
              <w:spacing w:line="240" w:lineRule="auto"/>
              <w:jc w:val="center"/>
              <w:rPr>
                <w:color w:val="auto"/>
              </w:rPr>
            </w:pPr>
            <w:r w:rsidRPr="003D74DF">
              <w:rPr>
                <w:color w:val="auto"/>
              </w:rPr>
              <w:t>1 = Below DBH</w:t>
            </w:r>
          </w:p>
        </w:tc>
        <w:tc>
          <w:tcPr>
            <w:tcW w:w="1738" w:type="dxa"/>
            <w:vAlign w:val="center"/>
          </w:tcPr>
          <w:p w14:paraId="52B34C53" w14:textId="77777777" w:rsidR="004710C0" w:rsidRPr="003D74DF" w:rsidRDefault="004710C0" w:rsidP="00797A62">
            <w:pPr>
              <w:adjustRightInd w:val="0"/>
              <w:snapToGrid w:val="0"/>
              <w:spacing w:line="240" w:lineRule="auto"/>
              <w:jc w:val="center"/>
              <w:rPr>
                <w:color w:val="auto"/>
              </w:rPr>
            </w:pPr>
            <w:r w:rsidRPr="003D74DF">
              <w:rPr>
                <w:color w:val="auto"/>
              </w:rPr>
              <w:t>25</w:t>
            </w:r>
          </w:p>
        </w:tc>
        <w:tc>
          <w:tcPr>
            <w:tcW w:w="1775" w:type="dxa"/>
            <w:vAlign w:val="center"/>
          </w:tcPr>
          <w:p w14:paraId="4383F6C7" w14:textId="77777777" w:rsidR="004710C0" w:rsidRPr="003D74DF" w:rsidRDefault="004710C0" w:rsidP="00797A62">
            <w:pPr>
              <w:adjustRightInd w:val="0"/>
              <w:snapToGrid w:val="0"/>
              <w:spacing w:line="240" w:lineRule="auto"/>
              <w:jc w:val="center"/>
              <w:rPr>
                <w:color w:val="auto"/>
              </w:rPr>
            </w:pPr>
            <w:r w:rsidRPr="003D74DF">
              <w:rPr>
                <w:color w:val="auto"/>
              </w:rPr>
              <w:t>3.96</w:t>
            </w:r>
          </w:p>
        </w:tc>
      </w:tr>
      <w:tr w:rsidR="006C19EA" w:rsidRPr="003D74DF" w14:paraId="36A3CBE2" w14:textId="77777777" w:rsidTr="00797A62">
        <w:trPr>
          <w:jc w:val="center"/>
        </w:trPr>
        <w:tc>
          <w:tcPr>
            <w:tcW w:w="1738" w:type="dxa"/>
            <w:vAlign w:val="center"/>
          </w:tcPr>
          <w:p w14:paraId="454F4ED0"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E8F56FC"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2C08B7B9"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57CF432" w14:textId="77777777" w:rsidR="004710C0" w:rsidRPr="003D74DF" w:rsidRDefault="004710C0" w:rsidP="00797A62">
            <w:pPr>
              <w:adjustRightInd w:val="0"/>
              <w:snapToGrid w:val="0"/>
              <w:spacing w:line="240" w:lineRule="auto"/>
              <w:jc w:val="center"/>
              <w:rPr>
                <w:color w:val="auto"/>
              </w:rPr>
            </w:pPr>
            <w:r w:rsidRPr="003D74DF">
              <w:rPr>
                <w:color w:val="auto"/>
              </w:rPr>
              <w:t>2 = At DBH</w:t>
            </w:r>
          </w:p>
        </w:tc>
        <w:tc>
          <w:tcPr>
            <w:tcW w:w="1738" w:type="dxa"/>
            <w:vAlign w:val="center"/>
          </w:tcPr>
          <w:p w14:paraId="05B100A7" w14:textId="77777777" w:rsidR="004710C0" w:rsidRPr="003D74DF" w:rsidRDefault="004710C0" w:rsidP="00797A62">
            <w:pPr>
              <w:adjustRightInd w:val="0"/>
              <w:snapToGrid w:val="0"/>
              <w:spacing w:line="240" w:lineRule="auto"/>
              <w:jc w:val="center"/>
              <w:rPr>
                <w:color w:val="auto"/>
              </w:rPr>
            </w:pPr>
            <w:r w:rsidRPr="003D74DF">
              <w:rPr>
                <w:color w:val="auto"/>
              </w:rPr>
              <w:t>82</w:t>
            </w:r>
          </w:p>
        </w:tc>
        <w:tc>
          <w:tcPr>
            <w:tcW w:w="1775" w:type="dxa"/>
            <w:vAlign w:val="center"/>
          </w:tcPr>
          <w:p w14:paraId="7272BC04" w14:textId="77777777" w:rsidR="004710C0" w:rsidRPr="003D74DF" w:rsidRDefault="004710C0" w:rsidP="00797A62">
            <w:pPr>
              <w:adjustRightInd w:val="0"/>
              <w:snapToGrid w:val="0"/>
              <w:spacing w:line="240" w:lineRule="auto"/>
              <w:jc w:val="center"/>
              <w:rPr>
                <w:color w:val="auto"/>
              </w:rPr>
            </w:pPr>
            <w:r w:rsidRPr="003D74DF">
              <w:rPr>
                <w:color w:val="auto"/>
              </w:rPr>
              <w:t>13</w:t>
            </w:r>
          </w:p>
        </w:tc>
      </w:tr>
      <w:tr w:rsidR="006C19EA" w:rsidRPr="003D74DF" w14:paraId="43453ECB" w14:textId="77777777" w:rsidTr="00797A62">
        <w:trPr>
          <w:jc w:val="center"/>
        </w:trPr>
        <w:tc>
          <w:tcPr>
            <w:tcW w:w="1738" w:type="dxa"/>
            <w:vAlign w:val="center"/>
          </w:tcPr>
          <w:p w14:paraId="44D15C44"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2ECD7B44"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BFE9C06"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1B44E20" w14:textId="77777777" w:rsidR="004710C0" w:rsidRPr="003D74DF" w:rsidRDefault="004710C0" w:rsidP="00797A62">
            <w:pPr>
              <w:adjustRightInd w:val="0"/>
              <w:snapToGrid w:val="0"/>
              <w:spacing w:line="240" w:lineRule="auto"/>
              <w:jc w:val="center"/>
              <w:rPr>
                <w:color w:val="auto"/>
              </w:rPr>
            </w:pPr>
            <w:r w:rsidRPr="003D74DF">
              <w:rPr>
                <w:color w:val="auto"/>
              </w:rPr>
              <w:t>3 = No forking</w:t>
            </w:r>
          </w:p>
        </w:tc>
        <w:tc>
          <w:tcPr>
            <w:tcW w:w="1738" w:type="dxa"/>
            <w:vAlign w:val="center"/>
          </w:tcPr>
          <w:p w14:paraId="4D25E117" w14:textId="77777777" w:rsidR="004710C0" w:rsidRPr="003D74DF" w:rsidRDefault="004710C0" w:rsidP="00797A62">
            <w:pPr>
              <w:adjustRightInd w:val="0"/>
              <w:snapToGrid w:val="0"/>
              <w:spacing w:line="240" w:lineRule="auto"/>
              <w:jc w:val="center"/>
              <w:rPr>
                <w:color w:val="auto"/>
              </w:rPr>
            </w:pPr>
            <w:r w:rsidRPr="003D74DF">
              <w:rPr>
                <w:color w:val="auto"/>
              </w:rPr>
              <w:t>524</w:t>
            </w:r>
          </w:p>
        </w:tc>
        <w:tc>
          <w:tcPr>
            <w:tcW w:w="1775" w:type="dxa"/>
            <w:vAlign w:val="center"/>
          </w:tcPr>
          <w:p w14:paraId="4139036D" w14:textId="77777777" w:rsidR="004710C0" w:rsidRPr="003D74DF" w:rsidRDefault="004710C0" w:rsidP="00797A62">
            <w:pPr>
              <w:adjustRightInd w:val="0"/>
              <w:snapToGrid w:val="0"/>
              <w:spacing w:line="240" w:lineRule="auto"/>
              <w:jc w:val="center"/>
              <w:rPr>
                <w:color w:val="auto"/>
              </w:rPr>
            </w:pPr>
            <w:r w:rsidRPr="003D74DF">
              <w:rPr>
                <w:color w:val="auto"/>
              </w:rPr>
              <w:t>83.04</w:t>
            </w:r>
          </w:p>
        </w:tc>
      </w:tr>
      <w:tr w:rsidR="006C19EA" w:rsidRPr="003D74DF" w14:paraId="7F1C9E82" w14:textId="77777777" w:rsidTr="00797A62">
        <w:trPr>
          <w:jc w:val="center"/>
        </w:trPr>
        <w:tc>
          <w:tcPr>
            <w:tcW w:w="1738" w:type="dxa"/>
            <w:vAlign w:val="center"/>
          </w:tcPr>
          <w:p w14:paraId="5286D58D" w14:textId="77777777" w:rsidR="004710C0" w:rsidRPr="003D74DF" w:rsidRDefault="004710C0" w:rsidP="00797A62">
            <w:pPr>
              <w:adjustRightInd w:val="0"/>
              <w:snapToGrid w:val="0"/>
              <w:spacing w:line="240" w:lineRule="auto"/>
              <w:jc w:val="center"/>
              <w:rPr>
                <w:color w:val="auto"/>
              </w:rPr>
            </w:pPr>
            <w:r w:rsidRPr="003D74DF">
              <w:rPr>
                <w:color w:val="auto"/>
              </w:rPr>
              <w:t>4</w:t>
            </w:r>
          </w:p>
        </w:tc>
        <w:tc>
          <w:tcPr>
            <w:tcW w:w="1738" w:type="dxa"/>
            <w:vAlign w:val="center"/>
          </w:tcPr>
          <w:p w14:paraId="19BB59F7" w14:textId="77777777" w:rsidR="004710C0" w:rsidRPr="003D74DF" w:rsidRDefault="004710C0" w:rsidP="00797A62">
            <w:pPr>
              <w:adjustRightInd w:val="0"/>
              <w:snapToGrid w:val="0"/>
              <w:spacing w:line="240" w:lineRule="auto"/>
              <w:jc w:val="center"/>
              <w:rPr>
                <w:color w:val="auto"/>
              </w:rPr>
            </w:pPr>
            <w:r w:rsidRPr="003D74DF">
              <w:rPr>
                <w:color w:val="auto"/>
              </w:rPr>
              <w:t>Fruit production</w:t>
            </w:r>
          </w:p>
        </w:tc>
        <w:tc>
          <w:tcPr>
            <w:tcW w:w="1738" w:type="dxa"/>
            <w:vAlign w:val="center"/>
          </w:tcPr>
          <w:p w14:paraId="4377271B" w14:textId="77777777" w:rsidR="004710C0" w:rsidRPr="003D74DF" w:rsidRDefault="004710C0" w:rsidP="00797A62">
            <w:pPr>
              <w:adjustRightInd w:val="0"/>
              <w:snapToGrid w:val="0"/>
              <w:spacing w:line="240" w:lineRule="auto"/>
              <w:jc w:val="center"/>
              <w:rPr>
                <w:color w:val="auto"/>
              </w:rPr>
            </w:pPr>
            <w:r w:rsidRPr="003D74DF">
              <w:rPr>
                <w:color w:val="auto"/>
              </w:rPr>
              <w:t>1.3</w:t>
            </w:r>
          </w:p>
        </w:tc>
        <w:tc>
          <w:tcPr>
            <w:tcW w:w="1738" w:type="dxa"/>
            <w:vAlign w:val="center"/>
          </w:tcPr>
          <w:p w14:paraId="4D24107F" w14:textId="77777777" w:rsidR="004710C0" w:rsidRPr="003D74DF" w:rsidRDefault="004710C0" w:rsidP="00797A62">
            <w:pPr>
              <w:adjustRightInd w:val="0"/>
              <w:snapToGrid w:val="0"/>
              <w:spacing w:line="240" w:lineRule="auto"/>
              <w:jc w:val="center"/>
              <w:rPr>
                <w:color w:val="auto"/>
              </w:rPr>
            </w:pPr>
            <w:r w:rsidRPr="003D74DF">
              <w:rPr>
                <w:color w:val="auto"/>
              </w:rPr>
              <w:t>0 = No fruits</w:t>
            </w:r>
          </w:p>
        </w:tc>
        <w:tc>
          <w:tcPr>
            <w:tcW w:w="1738" w:type="dxa"/>
            <w:vAlign w:val="center"/>
          </w:tcPr>
          <w:p w14:paraId="7B99C23B" w14:textId="77777777" w:rsidR="004710C0" w:rsidRPr="003D74DF" w:rsidRDefault="004710C0" w:rsidP="00797A62">
            <w:pPr>
              <w:adjustRightInd w:val="0"/>
              <w:snapToGrid w:val="0"/>
              <w:spacing w:line="240" w:lineRule="auto"/>
              <w:jc w:val="center"/>
              <w:rPr>
                <w:color w:val="auto"/>
              </w:rPr>
            </w:pPr>
            <w:r w:rsidRPr="003D74DF">
              <w:rPr>
                <w:color w:val="auto"/>
              </w:rPr>
              <w:t>332</w:t>
            </w:r>
          </w:p>
        </w:tc>
        <w:tc>
          <w:tcPr>
            <w:tcW w:w="1775" w:type="dxa"/>
            <w:vAlign w:val="center"/>
          </w:tcPr>
          <w:p w14:paraId="54BD596D" w14:textId="77777777" w:rsidR="004710C0" w:rsidRPr="003D74DF" w:rsidRDefault="004710C0" w:rsidP="00797A62">
            <w:pPr>
              <w:adjustRightInd w:val="0"/>
              <w:snapToGrid w:val="0"/>
              <w:spacing w:line="240" w:lineRule="auto"/>
              <w:jc w:val="center"/>
              <w:rPr>
                <w:color w:val="auto"/>
              </w:rPr>
            </w:pPr>
            <w:r w:rsidRPr="003D74DF">
              <w:rPr>
                <w:color w:val="auto"/>
              </w:rPr>
              <w:t>52.61</w:t>
            </w:r>
          </w:p>
        </w:tc>
      </w:tr>
      <w:tr w:rsidR="006C19EA" w:rsidRPr="003D74DF" w14:paraId="44879B89" w14:textId="77777777" w:rsidTr="00797A62">
        <w:trPr>
          <w:jc w:val="center"/>
        </w:trPr>
        <w:tc>
          <w:tcPr>
            <w:tcW w:w="1738" w:type="dxa"/>
            <w:vAlign w:val="center"/>
          </w:tcPr>
          <w:p w14:paraId="07F9E15C"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8472AEA"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D461817"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5171655" w14:textId="22AA63DA" w:rsidR="004710C0" w:rsidRPr="003D74DF" w:rsidRDefault="004710C0" w:rsidP="00797A62">
            <w:pPr>
              <w:adjustRightInd w:val="0"/>
              <w:snapToGrid w:val="0"/>
              <w:spacing w:line="240" w:lineRule="auto"/>
              <w:jc w:val="center"/>
              <w:rPr>
                <w:color w:val="auto"/>
              </w:rPr>
            </w:pPr>
            <w:r w:rsidRPr="003D74DF">
              <w:rPr>
                <w:color w:val="auto"/>
              </w:rPr>
              <w:t>1 = Up to 25% of the branches</w:t>
            </w:r>
          </w:p>
        </w:tc>
        <w:tc>
          <w:tcPr>
            <w:tcW w:w="1738" w:type="dxa"/>
            <w:vAlign w:val="center"/>
          </w:tcPr>
          <w:p w14:paraId="61C0649D" w14:textId="77777777" w:rsidR="004710C0" w:rsidRPr="003D74DF" w:rsidRDefault="004710C0" w:rsidP="00797A62">
            <w:pPr>
              <w:adjustRightInd w:val="0"/>
              <w:snapToGrid w:val="0"/>
              <w:spacing w:line="240" w:lineRule="auto"/>
              <w:jc w:val="center"/>
              <w:rPr>
                <w:color w:val="auto"/>
              </w:rPr>
            </w:pPr>
            <w:r w:rsidRPr="003D74DF">
              <w:rPr>
                <w:color w:val="auto"/>
              </w:rPr>
              <w:t>93</w:t>
            </w:r>
          </w:p>
        </w:tc>
        <w:tc>
          <w:tcPr>
            <w:tcW w:w="1775" w:type="dxa"/>
            <w:vAlign w:val="center"/>
          </w:tcPr>
          <w:p w14:paraId="2CE0BB8B" w14:textId="77777777" w:rsidR="004710C0" w:rsidRPr="003D74DF" w:rsidRDefault="004710C0" w:rsidP="00797A62">
            <w:pPr>
              <w:adjustRightInd w:val="0"/>
              <w:snapToGrid w:val="0"/>
              <w:spacing w:line="240" w:lineRule="auto"/>
              <w:jc w:val="center"/>
              <w:rPr>
                <w:color w:val="auto"/>
              </w:rPr>
            </w:pPr>
            <w:r w:rsidRPr="003D74DF">
              <w:rPr>
                <w:color w:val="auto"/>
              </w:rPr>
              <w:t>14.74</w:t>
            </w:r>
          </w:p>
        </w:tc>
      </w:tr>
      <w:tr w:rsidR="006C19EA" w:rsidRPr="003D74DF" w14:paraId="3A25694F" w14:textId="77777777" w:rsidTr="00797A62">
        <w:trPr>
          <w:jc w:val="center"/>
        </w:trPr>
        <w:tc>
          <w:tcPr>
            <w:tcW w:w="1738" w:type="dxa"/>
            <w:vAlign w:val="center"/>
          </w:tcPr>
          <w:p w14:paraId="2166C105"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E07A605"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678F96B"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A052B0D" w14:textId="7DC57656" w:rsidR="004710C0" w:rsidRPr="003D74DF" w:rsidRDefault="004710C0" w:rsidP="00797A62">
            <w:pPr>
              <w:adjustRightInd w:val="0"/>
              <w:snapToGrid w:val="0"/>
              <w:spacing w:line="240" w:lineRule="auto"/>
              <w:jc w:val="center"/>
              <w:rPr>
                <w:color w:val="auto"/>
              </w:rPr>
            </w:pPr>
            <w:r w:rsidRPr="003D74DF">
              <w:rPr>
                <w:color w:val="auto"/>
              </w:rPr>
              <w:t>2 = Up to 50%</w:t>
            </w:r>
          </w:p>
        </w:tc>
        <w:tc>
          <w:tcPr>
            <w:tcW w:w="1738" w:type="dxa"/>
            <w:vAlign w:val="center"/>
          </w:tcPr>
          <w:p w14:paraId="63517FDE" w14:textId="77777777" w:rsidR="004710C0" w:rsidRPr="003D74DF" w:rsidRDefault="004710C0" w:rsidP="00797A62">
            <w:pPr>
              <w:adjustRightInd w:val="0"/>
              <w:snapToGrid w:val="0"/>
              <w:spacing w:line="240" w:lineRule="auto"/>
              <w:jc w:val="center"/>
              <w:rPr>
                <w:color w:val="auto"/>
              </w:rPr>
            </w:pPr>
            <w:r w:rsidRPr="003D74DF">
              <w:rPr>
                <w:color w:val="auto"/>
              </w:rPr>
              <w:t>117</w:t>
            </w:r>
          </w:p>
        </w:tc>
        <w:tc>
          <w:tcPr>
            <w:tcW w:w="1775" w:type="dxa"/>
            <w:vAlign w:val="center"/>
          </w:tcPr>
          <w:p w14:paraId="48A341F0" w14:textId="77777777" w:rsidR="004710C0" w:rsidRPr="003D74DF" w:rsidRDefault="004710C0" w:rsidP="00797A62">
            <w:pPr>
              <w:adjustRightInd w:val="0"/>
              <w:snapToGrid w:val="0"/>
              <w:spacing w:line="240" w:lineRule="auto"/>
              <w:jc w:val="center"/>
              <w:rPr>
                <w:color w:val="auto"/>
              </w:rPr>
            </w:pPr>
            <w:r w:rsidRPr="003D74DF">
              <w:rPr>
                <w:color w:val="auto"/>
              </w:rPr>
              <w:t>18.54</w:t>
            </w:r>
          </w:p>
        </w:tc>
      </w:tr>
      <w:tr w:rsidR="006C19EA" w:rsidRPr="003D74DF" w14:paraId="559DAEC5" w14:textId="77777777" w:rsidTr="00797A62">
        <w:trPr>
          <w:jc w:val="center"/>
        </w:trPr>
        <w:tc>
          <w:tcPr>
            <w:tcW w:w="1738" w:type="dxa"/>
            <w:vAlign w:val="center"/>
          </w:tcPr>
          <w:p w14:paraId="4845BC5D"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36580C42"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ADB1CF6"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2F2F32A" w14:textId="1B59C0C6" w:rsidR="004710C0" w:rsidRPr="003D74DF" w:rsidRDefault="004710C0" w:rsidP="00797A62">
            <w:pPr>
              <w:adjustRightInd w:val="0"/>
              <w:snapToGrid w:val="0"/>
              <w:spacing w:line="240" w:lineRule="auto"/>
              <w:jc w:val="center"/>
              <w:rPr>
                <w:color w:val="auto"/>
              </w:rPr>
            </w:pPr>
            <w:r w:rsidRPr="003D74DF">
              <w:rPr>
                <w:color w:val="auto"/>
              </w:rPr>
              <w:t>3 = Up to 75%</w:t>
            </w:r>
          </w:p>
        </w:tc>
        <w:tc>
          <w:tcPr>
            <w:tcW w:w="1738" w:type="dxa"/>
            <w:vAlign w:val="center"/>
          </w:tcPr>
          <w:p w14:paraId="6D677E60" w14:textId="77777777" w:rsidR="004710C0" w:rsidRPr="003D74DF" w:rsidRDefault="004710C0" w:rsidP="00797A62">
            <w:pPr>
              <w:adjustRightInd w:val="0"/>
              <w:snapToGrid w:val="0"/>
              <w:spacing w:line="240" w:lineRule="auto"/>
              <w:jc w:val="center"/>
              <w:rPr>
                <w:color w:val="auto"/>
              </w:rPr>
            </w:pPr>
            <w:r w:rsidRPr="003D74DF">
              <w:rPr>
                <w:color w:val="auto"/>
              </w:rPr>
              <w:t>52</w:t>
            </w:r>
          </w:p>
        </w:tc>
        <w:tc>
          <w:tcPr>
            <w:tcW w:w="1775" w:type="dxa"/>
            <w:vAlign w:val="center"/>
          </w:tcPr>
          <w:p w14:paraId="36682D46" w14:textId="77777777" w:rsidR="004710C0" w:rsidRPr="003D74DF" w:rsidRDefault="004710C0" w:rsidP="00797A62">
            <w:pPr>
              <w:adjustRightInd w:val="0"/>
              <w:snapToGrid w:val="0"/>
              <w:spacing w:line="240" w:lineRule="auto"/>
              <w:jc w:val="center"/>
              <w:rPr>
                <w:color w:val="auto"/>
              </w:rPr>
            </w:pPr>
            <w:r w:rsidRPr="003D74DF">
              <w:rPr>
                <w:color w:val="auto"/>
              </w:rPr>
              <w:t>8.24</w:t>
            </w:r>
          </w:p>
        </w:tc>
      </w:tr>
      <w:tr w:rsidR="006C19EA" w:rsidRPr="003D74DF" w14:paraId="49D1D57F" w14:textId="77777777" w:rsidTr="00797A62">
        <w:trPr>
          <w:jc w:val="center"/>
        </w:trPr>
        <w:tc>
          <w:tcPr>
            <w:tcW w:w="1738" w:type="dxa"/>
            <w:vAlign w:val="center"/>
          </w:tcPr>
          <w:p w14:paraId="1D469B54"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38C19E3D"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76E050E4"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68C26A7" w14:textId="5D452566" w:rsidR="004710C0" w:rsidRPr="003D74DF" w:rsidRDefault="004710C0" w:rsidP="00797A62">
            <w:pPr>
              <w:adjustRightInd w:val="0"/>
              <w:snapToGrid w:val="0"/>
              <w:spacing w:line="240" w:lineRule="auto"/>
              <w:jc w:val="center"/>
              <w:rPr>
                <w:color w:val="auto"/>
              </w:rPr>
            </w:pPr>
            <w:r w:rsidRPr="003D74DF">
              <w:rPr>
                <w:color w:val="auto"/>
              </w:rPr>
              <w:t>4 = Up to 100%</w:t>
            </w:r>
          </w:p>
        </w:tc>
        <w:tc>
          <w:tcPr>
            <w:tcW w:w="1738" w:type="dxa"/>
            <w:vAlign w:val="center"/>
          </w:tcPr>
          <w:p w14:paraId="19B396D5" w14:textId="77777777" w:rsidR="004710C0" w:rsidRPr="003D74DF" w:rsidRDefault="004710C0" w:rsidP="00797A62">
            <w:pPr>
              <w:adjustRightInd w:val="0"/>
              <w:snapToGrid w:val="0"/>
              <w:spacing w:line="240" w:lineRule="auto"/>
              <w:jc w:val="center"/>
              <w:rPr>
                <w:color w:val="auto"/>
              </w:rPr>
            </w:pPr>
            <w:r w:rsidRPr="003D74DF">
              <w:rPr>
                <w:color w:val="auto"/>
              </w:rPr>
              <w:t>37</w:t>
            </w:r>
          </w:p>
        </w:tc>
        <w:tc>
          <w:tcPr>
            <w:tcW w:w="1775" w:type="dxa"/>
            <w:vAlign w:val="center"/>
          </w:tcPr>
          <w:p w14:paraId="19AE2BC5" w14:textId="77777777" w:rsidR="004710C0" w:rsidRPr="003D74DF" w:rsidRDefault="004710C0" w:rsidP="00797A62">
            <w:pPr>
              <w:adjustRightInd w:val="0"/>
              <w:snapToGrid w:val="0"/>
              <w:spacing w:line="240" w:lineRule="auto"/>
              <w:jc w:val="center"/>
              <w:rPr>
                <w:color w:val="auto"/>
              </w:rPr>
            </w:pPr>
            <w:r w:rsidRPr="003D74DF">
              <w:rPr>
                <w:color w:val="auto"/>
              </w:rPr>
              <w:t>5.86</w:t>
            </w:r>
          </w:p>
        </w:tc>
      </w:tr>
      <w:tr w:rsidR="006C19EA" w:rsidRPr="003D74DF" w14:paraId="00D601F8" w14:textId="77777777" w:rsidTr="00797A62">
        <w:trPr>
          <w:jc w:val="center"/>
        </w:trPr>
        <w:tc>
          <w:tcPr>
            <w:tcW w:w="1738" w:type="dxa"/>
            <w:vAlign w:val="center"/>
          </w:tcPr>
          <w:p w14:paraId="11F83411" w14:textId="77777777" w:rsidR="004710C0" w:rsidRPr="003D74DF" w:rsidRDefault="004710C0" w:rsidP="00797A62">
            <w:pPr>
              <w:adjustRightInd w:val="0"/>
              <w:snapToGrid w:val="0"/>
              <w:spacing w:line="240" w:lineRule="auto"/>
              <w:jc w:val="center"/>
              <w:rPr>
                <w:color w:val="auto"/>
              </w:rPr>
            </w:pPr>
            <w:r w:rsidRPr="003D74DF">
              <w:rPr>
                <w:color w:val="auto"/>
              </w:rPr>
              <w:t>5</w:t>
            </w:r>
          </w:p>
        </w:tc>
        <w:tc>
          <w:tcPr>
            <w:tcW w:w="1738" w:type="dxa"/>
            <w:vAlign w:val="center"/>
          </w:tcPr>
          <w:p w14:paraId="79F23C3A" w14:textId="77777777" w:rsidR="004710C0" w:rsidRPr="003D74DF" w:rsidRDefault="004710C0" w:rsidP="00797A62">
            <w:pPr>
              <w:adjustRightInd w:val="0"/>
              <w:snapToGrid w:val="0"/>
              <w:spacing w:line="240" w:lineRule="auto"/>
              <w:jc w:val="center"/>
              <w:rPr>
                <w:color w:val="auto"/>
              </w:rPr>
            </w:pPr>
            <w:r w:rsidRPr="003D74DF">
              <w:rPr>
                <w:color w:val="auto"/>
              </w:rPr>
              <w:t>Fruit quality</w:t>
            </w:r>
          </w:p>
        </w:tc>
        <w:tc>
          <w:tcPr>
            <w:tcW w:w="1738" w:type="dxa"/>
            <w:vAlign w:val="center"/>
          </w:tcPr>
          <w:p w14:paraId="5CFD64EB" w14:textId="77777777" w:rsidR="004710C0" w:rsidRPr="003D74DF" w:rsidRDefault="004710C0" w:rsidP="00797A62">
            <w:pPr>
              <w:adjustRightInd w:val="0"/>
              <w:snapToGrid w:val="0"/>
              <w:spacing w:line="240" w:lineRule="auto"/>
              <w:jc w:val="center"/>
              <w:rPr>
                <w:color w:val="auto"/>
              </w:rPr>
            </w:pPr>
            <w:r w:rsidRPr="003D74DF">
              <w:rPr>
                <w:color w:val="auto"/>
              </w:rPr>
              <w:t>1</w:t>
            </w:r>
          </w:p>
        </w:tc>
        <w:tc>
          <w:tcPr>
            <w:tcW w:w="1738" w:type="dxa"/>
            <w:vAlign w:val="center"/>
          </w:tcPr>
          <w:p w14:paraId="00158249" w14:textId="77777777" w:rsidR="004710C0" w:rsidRPr="003D74DF" w:rsidRDefault="004710C0" w:rsidP="00797A62">
            <w:pPr>
              <w:adjustRightInd w:val="0"/>
              <w:snapToGrid w:val="0"/>
              <w:spacing w:line="240" w:lineRule="auto"/>
              <w:jc w:val="center"/>
              <w:rPr>
                <w:color w:val="auto"/>
              </w:rPr>
            </w:pPr>
            <w:r w:rsidRPr="003D74DF">
              <w:rPr>
                <w:color w:val="auto"/>
              </w:rPr>
              <w:t>0 = Very bitter</w:t>
            </w:r>
          </w:p>
        </w:tc>
        <w:tc>
          <w:tcPr>
            <w:tcW w:w="1738" w:type="dxa"/>
            <w:vAlign w:val="center"/>
          </w:tcPr>
          <w:p w14:paraId="5433E81C" w14:textId="77777777" w:rsidR="004710C0" w:rsidRPr="003D74DF" w:rsidRDefault="004710C0" w:rsidP="00797A62">
            <w:pPr>
              <w:adjustRightInd w:val="0"/>
              <w:snapToGrid w:val="0"/>
              <w:spacing w:line="240" w:lineRule="auto"/>
              <w:jc w:val="center"/>
              <w:rPr>
                <w:color w:val="auto"/>
              </w:rPr>
            </w:pPr>
            <w:r w:rsidRPr="003D74DF">
              <w:rPr>
                <w:color w:val="auto"/>
              </w:rPr>
              <w:t>337</w:t>
            </w:r>
          </w:p>
        </w:tc>
        <w:tc>
          <w:tcPr>
            <w:tcW w:w="1775" w:type="dxa"/>
            <w:vAlign w:val="center"/>
          </w:tcPr>
          <w:p w14:paraId="665C5FD9" w14:textId="77777777" w:rsidR="004710C0" w:rsidRPr="003D74DF" w:rsidRDefault="004710C0" w:rsidP="00797A62">
            <w:pPr>
              <w:adjustRightInd w:val="0"/>
              <w:snapToGrid w:val="0"/>
              <w:spacing w:line="240" w:lineRule="auto"/>
              <w:jc w:val="center"/>
              <w:rPr>
                <w:color w:val="auto"/>
              </w:rPr>
            </w:pPr>
            <w:r w:rsidRPr="003D74DF">
              <w:rPr>
                <w:color w:val="auto"/>
              </w:rPr>
              <w:t>53.41</w:t>
            </w:r>
          </w:p>
        </w:tc>
      </w:tr>
      <w:tr w:rsidR="006C19EA" w:rsidRPr="003D74DF" w14:paraId="689B319D" w14:textId="77777777" w:rsidTr="00797A62">
        <w:trPr>
          <w:jc w:val="center"/>
        </w:trPr>
        <w:tc>
          <w:tcPr>
            <w:tcW w:w="1738" w:type="dxa"/>
            <w:vAlign w:val="center"/>
          </w:tcPr>
          <w:p w14:paraId="2D163D6B"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493EFFCC"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0E816DB"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32C19458" w14:textId="77777777" w:rsidR="004710C0" w:rsidRPr="003D74DF" w:rsidRDefault="004710C0" w:rsidP="00797A62">
            <w:pPr>
              <w:adjustRightInd w:val="0"/>
              <w:snapToGrid w:val="0"/>
              <w:spacing w:line="240" w:lineRule="auto"/>
              <w:jc w:val="center"/>
              <w:rPr>
                <w:color w:val="auto"/>
              </w:rPr>
            </w:pPr>
            <w:r w:rsidRPr="003D74DF">
              <w:rPr>
                <w:color w:val="auto"/>
              </w:rPr>
              <w:t>1 = Bitter</w:t>
            </w:r>
          </w:p>
        </w:tc>
        <w:tc>
          <w:tcPr>
            <w:tcW w:w="1738" w:type="dxa"/>
            <w:vAlign w:val="center"/>
          </w:tcPr>
          <w:p w14:paraId="4764C411" w14:textId="77777777" w:rsidR="004710C0" w:rsidRPr="003D74DF" w:rsidRDefault="004710C0" w:rsidP="00797A62">
            <w:pPr>
              <w:adjustRightInd w:val="0"/>
              <w:snapToGrid w:val="0"/>
              <w:spacing w:line="240" w:lineRule="auto"/>
              <w:jc w:val="center"/>
              <w:rPr>
                <w:color w:val="auto"/>
              </w:rPr>
            </w:pPr>
            <w:r w:rsidRPr="003D74DF">
              <w:rPr>
                <w:color w:val="auto"/>
              </w:rPr>
              <w:t>14</w:t>
            </w:r>
          </w:p>
        </w:tc>
        <w:tc>
          <w:tcPr>
            <w:tcW w:w="1775" w:type="dxa"/>
            <w:vAlign w:val="center"/>
          </w:tcPr>
          <w:p w14:paraId="7FC2A0AE" w14:textId="77777777" w:rsidR="004710C0" w:rsidRPr="003D74DF" w:rsidRDefault="004710C0" w:rsidP="00797A62">
            <w:pPr>
              <w:adjustRightInd w:val="0"/>
              <w:snapToGrid w:val="0"/>
              <w:spacing w:line="240" w:lineRule="auto"/>
              <w:jc w:val="center"/>
              <w:rPr>
                <w:color w:val="auto"/>
              </w:rPr>
            </w:pPr>
            <w:r w:rsidRPr="003D74DF">
              <w:rPr>
                <w:color w:val="auto"/>
              </w:rPr>
              <w:t>2.22</w:t>
            </w:r>
          </w:p>
        </w:tc>
      </w:tr>
      <w:tr w:rsidR="006C19EA" w:rsidRPr="003D74DF" w14:paraId="742884F8" w14:textId="77777777" w:rsidTr="00797A62">
        <w:trPr>
          <w:jc w:val="center"/>
        </w:trPr>
        <w:tc>
          <w:tcPr>
            <w:tcW w:w="1738" w:type="dxa"/>
            <w:vAlign w:val="center"/>
          </w:tcPr>
          <w:p w14:paraId="24CB3E5C"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24241F99"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8DCF1B3"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F310D95" w14:textId="77777777" w:rsidR="004710C0" w:rsidRPr="003D74DF" w:rsidRDefault="004710C0" w:rsidP="00797A62">
            <w:pPr>
              <w:adjustRightInd w:val="0"/>
              <w:snapToGrid w:val="0"/>
              <w:spacing w:line="240" w:lineRule="auto"/>
              <w:jc w:val="center"/>
              <w:rPr>
                <w:color w:val="auto"/>
              </w:rPr>
            </w:pPr>
            <w:r w:rsidRPr="003D74DF">
              <w:rPr>
                <w:color w:val="auto"/>
              </w:rPr>
              <w:t>2 = Sweet</w:t>
            </w:r>
          </w:p>
        </w:tc>
        <w:tc>
          <w:tcPr>
            <w:tcW w:w="1738" w:type="dxa"/>
            <w:vAlign w:val="center"/>
          </w:tcPr>
          <w:p w14:paraId="47E2F7C0" w14:textId="77777777" w:rsidR="004710C0" w:rsidRPr="003D74DF" w:rsidRDefault="004710C0" w:rsidP="00797A62">
            <w:pPr>
              <w:adjustRightInd w:val="0"/>
              <w:snapToGrid w:val="0"/>
              <w:spacing w:line="240" w:lineRule="auto"/>
              <w:jc w:val="center"/>
              <w:rPr>
                <w:color w:val="auto"/>
              </w:rPr>
            </w:pPr>
            <w:r w:rsidRPr="003D74DF">
              <w:rPr>
                <w:color w:val="auto"/>
              </w:rPr>
              <w:t>223</w:t>
            </w:r>
          </w:p>
        </w:tc>
        <w:tc>
          <w:tcPr>
            <w:tcW w:w="1775" w:type="dxa"/>
            <w:vAlign w:val="center"/>
          </w:tcPr>
          <w:p w14:paraId="69476CDF" w14:textId="77777777" w:rsidR="004710C0" w:rsidRPr="003D74DF" w:rsidRDefault="004710C0" w:rsidP="00797A62">
            <w:pPr>
              <w:adjustRightInd w:val="0"/>
              <w:snapToGrid w:val="0"/>
              <w:spacing w:line="240" w:lineRule="auto"/>
              <w:jc w:val="center"/>
              <w:rPr>
                <w:color w:val="auto"/>
              </w:rPr>
            </w:pPr>
            <w:r w:rsidRPr="003D74DF">
              <w:rPr>
                <w:color w:val="auto"/>
              </w:rPr>
              <w:t>35.34</w:t>
            </w:r>
          </w:p>
        </w:tc>
      </w:tr>
      <w:tr w:rsidR="006C19EA" w:rsidRPr="003D74DF" w14:paraId="20CA6EF8" w14:textId="77777777" w:rsidTr="00797A62">
        <w:trPr>
          <w:jc w:val="center"/>
        </w:trPr>
        <w:tc>
          <w:tcPr>
            <w:tcW w:w="1738" w:type="dxa"/>
            <w:vAlign w:val="center"/>
          </w:tcPr>
          <w:p w14:paraId="518215C1"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6896A1A"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60B82AE1"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1451E5DD" w14:textId="77777777" w:rsidR="004710C0" w:rsidRPr="003D74DF" w:rsidRDefault="004710C0" w:rsidP="00797A62">
            <w:pPr>
              <w:adjustRightInd w:val="0"/>
              <w:snapToGrid w:val="0"/>
              <w:spacing w:line="240" w:lineRule="auto"/>
              <w:jc w:val="center"/>
              <w:rPr>
                <w:color w:val="auto"/>
              </w:rPr>
            </w:pPr>
            <w:r w:rsidRPr="003D74DF">
              <w:rPr>
                <w:color w:val="auto"/>
              </w:rPr>
              <w:t>3 = Very sweet</w:t>
            </w:r>
          </w:p>
        </w:tc>
        <w:tc>
          <w:tcPr>
            <w:tcW w:w="1738" w:type="dxa"/>
            <w:vAlign w:val="center"/>
          </w:tcPr>
          <w:p w14:paraId="24EC06E2" w14:textId="77777777" w:rsidR="004710C0" w:rsidRPr="003D74DF" w:rsidRDefault="004710C0" w:rsidP="00797A62">
            <w:pPr>
              <w:adjustRightInd w:val="0"/>
              <w:snapToGrid w:val="0"/>
              <w:spacing w:line="240" w:lineRule="auto"/>
              <w:jc w:val="center"/>
              <w:rPr>
                <w:color w:val="auto"/>
              </w:rPr>
            </w:pPr>
            <w:r w:rsidRPr="003D74DF">
              <w:rPr>
                <w:color w:val="auto"/>
              </w:rPr>
              <w:t>57</w:t>
            </w:r>
          </w:p>
        </w:tc>
        <w:tc>
          <w:tcPr>
            <w:tcW w:w="1775" w:type="dxa"/>
            <w:vAlign w:val="center"/>
          </w:tcPr>
          <w:p w14:paraId="0DD0DD67" w14:textId="77777777" w:rsidR="004710C0" w:rsidRPr="003D74DF" w:rsidRDefault="004710C0" w:rsidP="00797A62">
            <w:pPr>
              <w:adjustRightInd w:val="0"/>
              <w:snapToGrid w:val="0"/>
              <w:spacing w:line="240" w:lineRule="auto"/>
              <w:jc w:val="center"/>
              <w:rPr>
                <w:color w:val="auto"/>
              </w:rPr>
            </w:pPr>
            <w:r w:rsidRPr="003D74DF">
              <w:rPr>
                <w:color w:val="auto"/>
              </w:rPr>
              <w:t>9.03</w:t>
            </w:r>
          </w:p>
        </w:tc>
      </w:tr>
      <w:tr w:rsidR="006C19EA" w:rsidRPr="003D74DF" w14:paraId="26D96431" w14:textId="77777777" w:rsidTr="00797A62">
        <w:trPr>
          <w:jc w:val="center"/>
        </w:trPr>
        <w:tc>
          <w:tcPr>
            <w:tcW w:w="1738" w:type="dxa"/>
            <w:vAlign w:val="center"/>
          </w:tcPr>
          <w:p w14:paraId="110FDC90" w14:textId="77777777" w:rsidR="004710C0" w:rsidRPr="003D74DF" w:rsidRDefault="004710C0" w:rsidP="00797A62">
            <w:pPr>
              <w:adjustRightInd w:val="0"/>
              <w:snapToGrid w:val="0"/>
              <w:spacing w:line="240" w:lineRule="auto"/>
              <w:jc w:val="center"/>
              <w:rPr>
                <w:color w:val="auto"/>
              </w:rPr>
            </w:pPr>
            <w:r w:rsidRPr="003D74DF">
              <w:rPr>
                <w:color w:val="auto"/>
              </w:rPr>
              <w:t>6</w:t>
            </w:r>
          </w:p>
        </w:tc>
        <w:tc>
          <w:tcPr>
            <w:tcW w:w="1738" w:type="dxa"/>
            <w:vAlign w:val="center"/>
          </w:tcPr>
          <w:p w14:paraId="288D4A32" w14:textId="77777777" w:rsidR="004710C0" w:rsidRPr="003D74DF" w:rsidRDefault="004710C0" w:rsidP="00797A62">
            <w:pPr>
              <w:adjustRightInd w:val="0"/>
              <w:snapToGrid w:val="0"/>
              <w:spacing w:line="240" w:lineRule="auto"/>
              <w:jc w:val="center"/>
              <w:rPr>
                <w:color w:val="auto"/>
              </w:rPr>
            </w:pPr>
            <w:r w:rsidRPr="003D74DF">
              <w:rPr>
                <w:color w:val="auto"/>
              </w:rPr>
              <w:t>Foliage quality</w:t>
            </w:r>
          </w:p>
        </w:tc>
        <w:tc>
          <w:tcPr>
            <w:tcW w:w="1738" w:type="dxa"/>
            <w:vAlign w:val="center"/>
          </w:tcPr>
          <w:p w14:paraId="4F641763" w14:textId="77777777" w:rsidR="004710C0" w:rsidRPr="003D74DF" w:rsidRDefault="004710C0" w:rsidP="00797A62">
            <w:pPr>
              <w:adjustRightInd w:val="0"/>
              <w:snapToGrid w:val="0"/>
              <w:spacing w:line="240" w:lineRule="auto"/>
              <w:jc w:val="center"/>
              <w:rPr>
                <w:color w:val="auto"/>
              </w:rPr>
            </w:pPr>
            <w:r w:rsidRPr="003D74DF">
              <w:rPr>
                <w:color w:val="auto"/>
              </w:rPr>
              <w:t>1.07</w:t>
            </w:r>
          </w:p>
        </w:tc>
        <w:tc>
          <w:tcPr>
            <w:tcW w:w="1738" w:type="dxa"/>
            <w:vAlign w:val="center"/>
          </w:tcPr>
          <w:p w14:paraId="4DE205C8" w14:textId="77777777" w:rsidR="004710C0" w:rsidRPr="003D74DF" w:rsidRDefault="004710C0" w:rsidP="00797A62">
            <w:pPr>
              <w:adjustRightInd w:val="0"/>
              <w:snapToGrid w:val="0"/>
              <w:spacing w:line="240" w:lineRule="auto"/>
              <w:jc w:val="center"/>
              <w:rPr>
                <w:color w:val="auto"/>
              </w:rPr>
            </w:pPr>
            <w:r w:rsidRPr="003D74DF">
              <w:rPr>
                <w:color w:val="auto"/>
              </w:rPr>
              <w:t>1 = Foliage on up to 1/3 of the branches</w:t>
            </w:r>
          </w:p>
        </w:tc>
        <w:tc>
          <w:tcPr>
            <w:tcW w:w="1738" w:type="dxa"/>
            <w:vAlign w:val="center"/>
          </w:tcPr>
          <w:p w14:paraId="7304BB2B" w14:textId="77777777" w:rsidR="004710C0" w:rsidRPr="003D74DF" w:rsidRDefault="004710C0" w:rsidP="00797A62">
            <w:pPr>
              <w:adjustRightInd w:val="0"/>
              <w:snapToGrid w:val="0"/>
              <w:spacing w:line="240" w:lineRule="auto"/>
              <w:jc w:val="center"/>
              <w:rPr>
                <w:color w:val="auto"/>
              </w:rPr>
            </w:pPr>
            <w:r w:rsidRPr="003D74DF">
              <w:rPr>
                <w:color w:val="auto"/>
              </w:rPr>
              <w:t>139</w:t>
            </w:r>
          </w:p>
        </w:tc>
        <w:tc>
          <w:tcPr>
            <w:tcW w:w="1775" w:type="dxa"/>
            <w:vAlign w:val="center"/>
          </w:tcPr>
          <w:p w14:paraId="178D67F2" w14:textId="77777777" w:rsidR="004710C0" w:rsidRPr="003D74DF" w:rsidRDefault="004710C0" w:rsidP="00797A62">
            <w:pPr>
              <w:adjustRightInd w:val="0"/>
              <w:snapToGrid w:val="0"/>
              <w:spacing w:line="240" w:lineRule="auto"/>
              <w:jc w:val="center"/>
              <w:rPr>
                <w:color w:val="auto"/>
              </w:rPr>
            </w:pPr>
            <w:r w:rsidRPr="003D74DF">
              <w:rPr>
                <w:color w:val="auto"/>
              </w:rPr>
              <w:t>22.03</w:t>
            </w:r>
          </w:p>
        </w:tc>
      </w:tr>
      <w:tr w:rsidR="006C19EA" w:rsidRPr="003D74DF" w14:paraId="653B2948" w14:textId="77777777" w:rsidTr="00797A62">
        <w:trPr>
          <w:jc w:val="center"/>
        </w:trPr>
        <w:tc>
          <w:tcPr>
            <w:tcW w:w="1738" w:type="dxa"/>
            <w:vAlign w:val="center"/>
          </w:tcPr>
          <w:p w14:paraId="7CE564E5"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75C8EC5"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04DDCC80" w14:textId="77777777" w:rsidR="004710C0" w:rsidRPr="003D74DF" w:rsidRDefault="004710C0" w:rsidP="00797A62">
            <w:pPr>
              <w:adjustRightInd w:val="0"/>
              <w:snapToGrid w:val="0"/>
              <w:spacing w:line="240" w:lineRule="auto"/>
              <w:jc w:val="center"/>
              <w:rPr>
                <w:color w:val="auto"/>
              </w:rPr>
            </w:pPr>
          </w:p>
        </w:tc>
        <w:tc>
          <w:tcPr>
            <w:tcW w:w="1738" w:type="dxa"/>
            <w:vAlign w:val="center"/>
          </w:tcPr>
          <w:p w14:paraId="4BFAEF11" w14:textId="77777777" w:rsidR="004710C0" w:rsidRPr="003D74DF" w:rsidRDefault="004710C0" w:rsidP="00797A62">
            <w:pPr>
              <w:adjustRightInd w:val="0"/>
              <w:snapToGrid w:val="0"/>
              <w:spacing w:line="240" w:lineRule="auto"/>
              <w:jc w:val="center"/>
              <w:rPr>
                <w:color w:val="auto"/>
              </w:rPr>
            </w:pPr>
            <w:r w:rsidRPr="003D74DF">
              <w:rPr>
                <w:color w:val="auto"/>
              </w:rPr>
              <w:t>2 = Up to 2/3 of the branches</w:t>
            </w:r>
          </w:p>
        </w:tc>
        <w:tc>
          <w:tcPr>
            <w:tcW w:w="1738" w:type="dxa"/>
            <w:vAlign w:val="center"/>
          </w:tcPr>
          <w:p w14:paraId="74B22B3A" w14:textId="77777777" w:rsidR="004710C0" w:rsidRPr="003D74DF" w:rsidRDefault="004710C0" w:rsidP="00797A62">
            <w:pPr>
              <w:adjustRightInd w:val="0"/>
              <w:snapToGrid w:val="0"/>
              <w:spacing w:line="240" w:lineRule="auto"/>
              <w:jc w:val="center"/>
              <w:rPr>
                <w:color w:val="auto"/>
              </w:rPr>
            </w:pPr>
            <w:r w:rsidRPr="003D74DF">
              <w:rPr>
                <w:color w:val="auto"/>
              </w:rPr>
              <w:t>265</w:t>
            </w:r>
          </w:p>
        </w:tc>
        <w:tc>
          <w:tcPr>
            <w:tcW w:w="1775" w:type="dxa"/>
            <w:vAlign w:val="center"/>
          </w:tcPr>
          <w:p w14:paraId="723137EB" w14:textId="77777777" w:rsidR="004710C0" w:rsidRPr="003D74DF" w:rsidRDefault="004710C0" w:rsidP="00797A62">
            <w:pPr>
              <w:adjustRightInd w:val="0"/>
              <w:snapToGrid w:val="0"/>
              <w:spacing w:line="240" w:lineRule="auto"/>
              <w:jc w:val="center"/>
              <w:rPr>
                <w:color w:val="auto"/>
              </w:rPr>
            </w:pPr>
            <w:r w:rsidRPr="003D74DF">
              <w:rPr>
                <w:color w:val="auto"/>
              </w:rPr>
              <w:t>42</w:t>
            </w:r>
          </w:p>
        </w:tc>
      </w:tr>
      <w:tr w:rsidR="006C19EA" w:rsidRPr="003D74DF" w14:paraId="6063AE27" w14:textId="77777777" w:rsidTr="00797A62">
        <w:trPr>
          <w:jc w:val="center"/>
        </w:trPr>
        <w:tc>
          <w:tcPr>
            <w:tcW w:w="1738" w:type="dxa"/>
            <w:tcBorders>
              <w:bottom w:val="single" w:sz="8" w:space="0" w:color="auto"/>
            </w:tcBorders>
            <w:vAlign w:val="center"/>
          </w:tcPr>
          <w:p w14:paraId="29AB9330" w14:textId="77777777" w:rsidR="004710C0" w:rsidRPr="003D74DF" w:rsidRDefault="004710C0" w:rsidP="00797A62">
            <w:pPr>
              <w:adjustRightInd w:val="0"/>
              <w:snapToGrid w:val="0"/>
              <w:spacing w:line="240" w:lineRule="auto"/>
              <w:jc w:val="center"/>
              <w:rPr>
                <w:color w:val="auto"/>
              </w:rPr>
            </w:pPr>
          </w:p>
        </w:tc>
        <w:tc>
          <w:tcPr>
            <w:tcW w:w="1738" w:type="dxa"/>
            <w:tcBorders>
              <w:bottom w:val="single" w:sz="8" w:space="0" w:color="auto"/>
            </w:tcBorders>
            <w:vAlign w:val="center"/>
          </w:tcPr>
          <w:p w14:paraId="363A5EB9" w14:textId="77777777" w:rsidR="004710C0" w:rsidRPr="003D74DF" w:rsidRDefault="004710C0" w:rsidP="00797A62">
            <w:pPr>
              <w:adjustRightInd w:val="0"/>
              <w:snapToGrid w:val="0"/>
              <w:spacing w:line="240" w:lineRule="auto"/>
              <w:jc w:val="center"/>
              <w:rPr>
                <w:color w:val="auto"/>
              </w:rPr>
            </w:pPr>
          </w:p>
        </w:tc>
        <w:tc>
          <w:tcPr>
            <w:tcW w:w="1738" w:type="dxa"/>
            <w:tcBorders>
              <w:bottom w:val="single" w:sz="8" w:space="0" w:color="auto"/>
            </w:tcBorders>
            <w:vAlign w:val="center"/>
          </w:tcPr>
          <w:p w14:paraId="7850A137" w14:textId="77777777" w:rsidR="004710C0" w:rsidRPr="003D74DF" w:rsidRDefault="004710C0" w:rsidP="00797A62">
            <w:pPr>
              <w:adjustRightInd w:val="0"/>
              <w:snapToGrid w:val="0"/>
              <w:spacing w:line="240" w:lineRule="auto"/>
              <w:jc w:val="center"/>
              <w:rPr>
                <w:color w:val="auto"/>
              </w:rPr>
            </w:pPr>
          </w:p>
        </w:tc>
        <w:tc>
          <w:tcPr>
            <w:tcW w:w="1738" w:type="dxa"/>
            <w:tcBorders>
              <w:bottom w:val="single" w:sz="8" w:space="0" w:color="auto"/>
            </w:tcBorders>
            <w:vAlign w:val="center"/>
          </w:tcPr>
          <w:p w14:paraId="4845BC28" w14:textId="77777777" w:rsidR="004710C0" w:rsidRPr="003D74DF" w:rsidRDefault="004710C0" w:rsidP="00797A62">
            <w:pPr>
              <w:adjustRightInd w:val="0"/>
              <w:snapToGrid w:val="0"/>
              <w:spacing w:line="240" w:lineRule="auto"/>
              <w:jc w:val="center"/>
              <w:rPr>
                <w:color w:val="auto"/>
              </w:rPr>
            </w:pPr>
            <w:r w:rsidRPr="003D74DF">
              <w:rPr>
                <w:color w:val="auto"/>
              </w:rPr>
              <w:t>3 = Full foliage on all branches</w:t>
            </w:r>
          </w:p>
        </w:tc>
        <w:tc>
          <w:tcPr>
            <w:tcW w:w="1738" w:type="dxa"/>
            <w:tcBorders>
              <w:bottom w:val="single" w:sz="8" w:space="0" w:color="auto"/>
            </w:tcBorders>
            <w:vAlign w:val="center"/>
          </w:tcPr>
          <w:p w14:paraId="36502A11" w14:textId="77777777" w:rsidR="004710C0" w:rsidRPr="003D74DF" w:rsidRDefault="004710C0" w:rsidP="00797A62">
            <w:pPr>
              <w:adjustRightInd w:val="0"/>
              <w:snapToGrid w:val="0"/>
              <w:spacing w:line="240" w:lineRule="auto"/>
              <w:jc w:val="center"/>
              <w:rPr>
                <w:color w:val="auto"/>
              </w:rPr>
            </w:pPr>
            <w:r w:rsidRPr="003D74DF">
              <w:rPr>
                <w:color w:val="auto"/>
              </w:rPr>
              <w:t>227</w:t>
            </w:r>
          </w:p>
        </w:tc>
        <w:tc>
          <w:tcPr>
            <w:tcW w:w="1775" w:type="dxa"/>
            <w:tcBorders>
              <w:bottom w:val="single" w:sz="8" w:space="0" w:color="auto"/>
            </w:tcBorders>
            <w:vAlign w:val="center"/>
          </w:tcPr>
          <w:p w14:paraId="3C6A985B" w14:textId="77777777" w:rsidR="004710C0" w:rsidRPr="003D74DF" w:rsidRDefault="004710C0" w:rsidP="00797A62">
            <w:pPr>
              <w:adjustRightInd w:val="0"/>
              <w:snapToGrid w:val="0"/>
              <w:spacing w:line="240" w:lineRule="auto"/>
              <w:jc w:val="center"/>
              <w:rPr>
                <w:color w:val="auto"/>
              </w:rPr>
            </w:pPr>
            <w:r w:rsidRPr="003D74DF">
              <w:rPr>
                <w:color w:val="auto"/>
              </w:rPr>
              <w:t>35.97</w:t>
            </w:r>
          </w:p>
        </w:tc>
      </w:tr>
    </w:tbl>
    <w:p w14:paraId="6B1CF8DD" w14:textId="77777777" w:rsidR="004710C0" w:rsidRPr="003D74DF" w:rsidRDefault="004710C0" w:rsidP="004710C0">
      <w:pPr>
        <w:spacing w:line="240" w:lineRule="auto"/>
        <w:jc w:val="left"/>
        <w:rPr>
          <w:rFonts w:eastAsia="Times New Roman"/>
          <w:i/>
          <w:noProof/>
          <w:snapToGrid w:val="0"/>
          <w:color w:val="auto"/>
          <w:szCs w:val="22"/>
          <w:lang w:eastAsia="de-DE" w:bidi="en-US"/>
          <w14:ligatures w14:val="standardContextual"/>
        </w:rPr>
      </w:pPr>
      <w:r w:rsidRPr="003D74DF">
        <w:rPr>
          <w:color w:val="auto"/>
        </w:rPr>
        <w:br w:type="page"/>
      </w:r>
    </w:p>
    <w:p w14:paraId="5184294D" w14:textId="3C90F48C" w:rsidR="004710C0" w:rsidRPr="003D74DF" w:rsidRDefault="00797A62" w:rsidP="00797A62">
      <w:pPr>
        <w:pStyle w:val="MDPI22heading2"/>
        <w:spacing w:before="240"/>
        <w:rPr>
          <w:szCs w:val="20"/>
        </w:rPr>
      </w:pPr>
      <w:r w:rsidRPr="003D74DF">
        <w:rPr>
          <w:szCs w:val="20"/>
        </w:rPr>
        <w:lastRenderedPageBreak/>
        <w:t xml:space="preserve">3.3. </w:t>
      </w:r>
      <w:r w:rsidR="004710C0" w:rsidRPr="003D74DF">
        <w:rPr>
          <w:szCs w:val="20"/>
        </w:rPr>
        <w:t>Phenotypic Diversity in Quantitative Traits</w:t>
      </w:r>
    </w:p>
    <w:p w14:paraId="563141EB" w14:textId="363C36B4" w:rsidR="004710C0" w:rsidRPr="003D74DF" w:rsidRDefault="004710C0" w:rsidP="00797A62">
      <w:pPr>
        <w:pStyle w:val="MDPI31text"/>
        <w:rPr>
          <w:color w:val="auto"/>
          <w:szCs w:val="20"/>
        </w:rPr>
      </w:pPr>
      <w:r w:rsidRPr="003D74DF">
        <w:rPr>
          <w:color w:val="auto"/>
          <w:szCs w:val="20"/>
        </w:rPr>
        <w:t xml:space="preserve">To evaluate phenotypic diversity in quantitative traits, variability was analyzed across localities. The results revealed pronounced heterogeneity in the performance of the dendrometric traits assessed, highlighting significant structural differences among </w:t>
      </w:r>
      <w:r w:rsidRPr="003D74DF">
        <w:rPr>
          <w:i/>
          <w:iCs/>
          <w:color w:val="auto"/>
          <w:szCs w:val="20"/>
        </w:rPr>
        <w:t>N. pallida</w:t>
      </w:r>
      <w:r w:rsidRPr="003D74DF">
        <w:rPr>
          <w:color w:val="auto"/>
          <w:szCs w:val="20"/>
        </w:rPr>
        <w:t xml:space="preserve"> populations (</w:t>
      </w:r>
      <w:commentRangeStart w:id="127"/>
      <w:commentRangeStart w:id="128"/>
      <w:r w:rsidRPr="003D74DF">
        <w:rPr>
          <w:color w:val="auto"/>
          <w:szCs w:val="20"/>
          <w:highlight w:val="yellow"/>
        </w:rPr>
        <w:t>Figure 3</w:t>
      </w:r>
      <w:commentRangeEnd w:id="127"/>
      <w:r w:rsidR="00765A5F" w:rsidRPr="003D74DF">
        <w:rPr>
          <w:rStyle w:val="Refdecomentario"/>
          <w:rFonts w:eastAsia="SimSun"/>
          <w:snapToGrid/>
          <w:lang w:eastAsia="zh-CN" w:bidi="ar-SA"/>
          <w14:ligatures w14:val="none"/>
        </w:rPr>
        <w:commentReference w:id="127"/>
      </w:r>
      <w:commentRangeEnd w:id="128"/>
      <w:r w:rsidR="0018730E">
        <w:rPr>
          <w:rStyle w:val="Refdecomentario"/>
          <w:rFonts w:eastAsia="SimSun"/>
          <w:snapToGrid/>
          <w:lang w:eastAsia="zh-CN" w:bidi="ar-SA"/>
          <w14:ligatures w14:val="none"/>
        </w:rPr>
        <w:commentReference w:id="128"/>
      </w:r>
      <w:r w:rsidRPr="003D74DF">
        <w:rPr>
          <w:color w:val="auto"/>
          <w:szCs w:val="20"/>
        </w:rPr>
        <w:t>).</w:t>
      </w:r>
    </w:p>
    <w:p w14:paraId="3ABAB122" w14:textId="2970C647" w:rsidR="004710C0" w:rsidRPr="003D74DF" w:rsidRDefault="004710C0" w:rsidP="00797A62">
      <w:pPr>
        <w:pStyle w:val="MDPI31text"/>
        <w:rPr>
          <w:color w:val="auto"/>
          <w:szCs w:val="20"/>
        </w:rPr>
      </w:pPr>
      <w:r w:rsidRPr="003D74DF">
        <w:rPr>
          <w:color w:val="auto"/>
          <w:szCs w:val="20"/>
        </w:rPr>
        <w:t>Analysis of diameter at breast height (DBH) showed significant differences among localities (</w:t>
      </w:r>
      <w:r w:rsidR="00FC3C34" w:rsidRPr="003D74DF">
        <w:rPr>
          <w:i/>
          <w:color w:val="auto"/>
          <w:szCs w:val="20"/>
        </w:rPr>
        <w:t>p</w:t>
      </w:r>
      <w:r w:rsidRPr="003D74DF">
        <w:rPr>
          <w:color w:val="auto"/>
          <w:szCs w:val="20"/>
        </w:rPr>
        <w:t xml:space="preserve"> &lt; 0.001). Fundo Valdez (50.07 cm), Monte Azul (46.62 cm), and KM 190 (45.77 cm) exhibited the highest mean values, indicating individuals with greater stem diameter development. In contrast, ISA REP (15.59 cm) and Rica Playa (16.06 cm) displayed the lowest values, reflecting populations with reduced bole thickness (Figure 3a).</w:t>
      </w:r>
    </w:p>
    <w:p w14:paraId="272A3A3F" w14:textId="6FA274D2" w:rsidR="004710C0" w:rsidRPr="003D74DF" w:rsidRDefault="004710C0" w:rsidP="00797A62">
      <w:pPr>
        <w:pStyle w:val="MDPI31text"/>
        <w:rPr>
          <w:color w:val="auto"/>
          <w:szCs w:val="20"/>
        </w:rPr>
      </w:pPr>
      <w:r w:rsidRPr="003D74DF">
        <w:rPr>
          <w:color w:val="auto"/>
          <w:szCs w:val="20"/>
        </w:rPr>
        <w:t>For total tree height, statistically significant differences were also detected among localities (</w:t>
      </w:r>
      <w:r w:rsidR="00FC3C34" w:rsidRPr="003D74DF">
        <w:rPr>
          <w:i/>
          <w:color w:val="auto"/>
          <w:szCs w:val="20"/>
        </w:rPr>
        <w:t>p</w:t>
      </w:r>
      <w:r w:rsidRPr="003D74DF">
        <w:rPr>
          <w:color w:val="auto"/>
          <w:szCs w:val="20"/>
        </w:rPr>
        <w:t xml:space="preserve"> &lt; 0.001). The tallest individuals were recorded at Monte Azul (14.44 m), Fundo Valdez (12.33 m), and Saman Chico (11.40 m), while ISA REP (4.67 m) and Rica Playa (7.95 m) presented the shortest trees (Figure 3b).</w:t>
      </w:r>
    </w:p>
    <w:p w14:paraId="1A095503" w14:textId="35BE65BB" w:rsidR="004710C0" w:rsidRPr="003D74DF" w:rsidRDefault="004710C0" w:rsidP="00797A62">
      <w:pPr>
        <w:pStyle w:val="MDPI31text"/>
        <w:rPr>
          <w:color w:val="auto"/>
          <w:szCs w:val="20"/>
        </w:rPr>
      </w:pPr>
      <w:r w:rsidRPr="003D74DF">
        <w:rPr>
          <w:color w:val="auto"/>
          <w:szCs w:val="20"/>
        </w:rPr>
        <w:t>Crown diameter likewise exhibited significant variability across localities (</w:t>
      </w:r>
      <w:r w:rsidR="00FC3C34" w:rsidRPr="003D74DF">
        <w:rPr>
          <w:i/>
          <w:color w:val="auto"/>
          <w:szCs w:val="20"/>
        </w:rPr>
        <w:t>p</w:t>
      </w:r>
      <w:r w:rsidRPr="003D74DF">
        <w:rPr>
          <w:color w:val="auto"/>
          <w:szCs w:val="20"/>
        </w:rPr>
        <w:t xml:space="preserve"> &lt; 0.001). Monte Azul (14.42 m), Saman Chico (14.25 m), and CC Ignacio Távara (14.02 m) had the largest average crown diameters, reflecting individuals with broader architectures and potentially greater dominance. Conversely, ISA REP (6.04 m) and SENASA (6.68 m) displayed the smallest crowns (Figure 3c).</w:t>
      </w:r>
    </w:p>
    <w:p w14:paraId="730F0A8F" w14:textId="244C1A39" w:rsidR="004710C0" w:rsidRPr="003D74DF" w:rsidRDefault="004710C0" w:rsidP="00797A62">
      <w:pPr>
        <w:pStyle w:val="MDPI31text"/>
        <w:rPr>
          <w:color w:val="auto"/>
          <w:szCs w:val="20"/>
        </w:rPr>
      </w:pPr>
      <w:r w:rsidRPr="003D74DF">
        <w:rPr>
          <w:color w:val="auto"/>
          <w:szCs w:val="20"/>
        </w:rPr>
        <w:t>Finally, for height to the first branching, significant differences were observed among localities (</w:t>
      </w:r>
      <w:r w:rsidR="00FC3C34" w:rsidRPr="003D74DF">
        <w:rPr>
          <w:i/>
          <w:color w:val="auto"/>
          <w:szCs w:val="20"/>
        </w:rPr>
        <w:t>p</w:t>
      </w:r>
      <w:r w:rsidRPr="003D74DF">
        <w:rPr>
          <w:color w:val="auto"/>
          <w:szCs w:val="20"/>
        </w:rPr>
        <w:t xml:space="preserve"> &lt; 0.001). Fundo Valdez (4.08 m), SENASA (3.21 m), and Monte Azul (3.20 m) recorded the greatest branching heights, suggesting trees with cleaner boles. In contrast, ISA REP (1.32 m) and Chanchape (1.71 m) exhibited the lowest values (Figure 3d).</w:t>
      </w:r>
    </w:p>
    <w:p w14:paraId="3C30E36E" w14:textId="43C791FE" w:rsidR="00FC3C34" w:rsidRPr="003D74DF" w:rsidRDefault="00FC3C34" w:rsidP="00FC3C34">
      <w:pPr>
        <w:pStyle w:val="MDPI31text"/>
        <w:rPr>
          <w:color w:val="auto"/>
          <w:szCs w:val="20"/>
        </w:rPr>
      </w:pPr>
      <w:r w:rsidRPr="003D74DF">
        <w:rPr>
          <w:color w:val="auto"/>
          <w:szCs w:val="20"/>
        </w:rPr>
        <w:t xml:space="preserve">Hierarchical cluster analysis, based on the combination of qualitative and quantitative traits previously evaluated, grouped the 13 study localities into four distinct clusters. This classification reflects patterns of phenotypic variation in </w:t>
      </w:r>
      <w:r w:rsidRPr="003D74DF">
        <w:rPr>
          <w:i/>
          <w:iCs/>
          <w:color w:val="auto"/>
          <w:szCs w:val="20"/>
        </w:rPr>
        <w:t>N. pallida</w:t>
      </w:r>
      <w:r w:rsidRPr="003D74DF">
        <w:rPr>
          <w:color w:val="auto"/>
          <w:szCs w:val="20"/>
        </w:rPr>
        <w:t xml:space="preserve"> populations, highlighting relationships between structural and functional traits of individuals and their geographic origin. This clustering reflects patterns in the phenotypic </w:t>
      </w:r>
      <w:r w:rsidR="001235EF">
        <w:rPr>
          <w:color w:val="auto"/>
          <w:szCs w:val="20"/>
          <w:u w:color="8969CD"/>
        </w:rPr>
        <w:t>variation in N</w:t>
      </w:r>
      <w:r w:rsidRPr="003D74DF">
        <w:rPr>
          <w:i/>
          <w:iCs/>
          <w:color w:val="auto"/>
          <w:szCs w:val="20"/>
        </w:rPr>
        <w:t>. pallida</w:t>
      </w:r>
      <w:r w:rsidRPr="003D74DF">
        <w:rPr>
          <w:color w:val="auto"/>
          <w:szCs w:val="20"/>
        </w:rPr>
        <w:t xml:space="preserve"> populations. (Figure 4).</w:t>
      </w:r>
    </w:p>
    <w:p w14:paraId="3A91D784" w14:textId="77777777" w:rsidR="00FC3C34" w:rsidRPr="003D74DF" w:rsidRDefault="00FC3C34" w:rsidP="00FC3C34">
      <w:pPr>
        <w:pStyle w:val="MDPI31text"/>
        <w:rPr>
          <w:color w:val="auto"/>
          <w:szCs w:val="20"/>
        </w:rPr>
      </w:pPr>
      <w:r w:rsidRPr="003D74DF">
        <w:rPr>
          <w:color w:val="auto"/>
          <w:szCs w:val="20"/>
        </w:rPr>
        <w:t>Cluster I included the localities Saman Chico and Monte Azul, distinguished by individuals with the highest average values of DBH (37.33 cm and 46.62 cm, respectively), total height (11.40 m and 14.44 m), and crown diameter (14.25 m and 14.42 m). These trees also exhibited high fruit production, with very sweet fruits, and dense foliage providing full branch coverage.</w:t>
      </w:r>
    </w:p>
    <w:p w14:paraId="06BB4AD5" w14:textId="77777777" w:rsidR="00FC3C34" w:rsidRPr="003D74DF" w:rsidRDefault="00FC3C34" w:rsidP="00FC3C34">
      <w:pPr>
        <w:pStyle w:val="MDPI31text"/>
        <w:rPr>
          <w:color w:val="auto"/>
          <w:szCs w:val="20"/>
        </w:rPr>
      </w:pPr>
      <w:r w:rsidRPr="003D74DF">
        <w:rPr>
          <w:color w:val="auto"/>
          <w:szCs w:val="20"/>
        </w:rPr>
        <w:t>Cluster II comprised the localities Kurt Beer, Chanchape, and Fundo Valdez. This group displayed intermediate DBH values (33.63 cm, 34.20 cm, and 50.07 cm, respectively), total heights ranging from 9.77 m to 12.33 m, and crown diameters between 10.50 m and 12.40 m. Qualitatively, trees in this group bore fruits distributed across up to 75% of branches, accompanied by dense foliage covering two-thirds to the entirety of branches.</w:t>
      </w:r>
    </w:p>
    <w:p w14:paraId="6AB2E670" w14:textId="77777777" w:rsidR="00FC3C34" w:rsidRPr="003D74DF" w:rsidRDefault="00FC3C34" w:rsidP="00FC3C34">
      <w:pPr>
        <w:pStyle w:val="MDPI31text"/>
        <w:rPr>
          <w:color w:val="auto"/>
          <w:szCs w:val="20"/>
        </w:rPr>
      </w:pPr>
      <w:r w:rsidRPr="003D74DF">
        <w:rPr>
          <w:color w:val="auto"/>
          <w:szCs w:val="20"/>
        </w:rPr>
        <w:t>Cluster III was formed by the localities Marginal Forest, Pedregal, CC Ignacio Távara, and KM 190. This group was characterized by individuals with relatively high DBH values, ranging from 30.81 cm (Pedregal) to 45.77 cm (KM 190). Total heights remained intermediate (8.49–11.13 m), while crown diameters varied between 8.30 m and 14.02 m. Qualitatively, trees presented fruits distributed across 25–50% of branches, with flavors ranging from sour to sweet, and partial foliage coverage limited to two-thirds of branches.</w:t>
      </w:r>
    </w:p>
    <w:p w14:paraId="2315122D" w14:textId="77777777" w:rsidR="004710C0" w:rsidRPr="003D74DF" w:rsidRDefault="004710C0" w:rsidP="00797A62">
      <w:pPr>
        <w:pStyle w:val="MDPI52figure"/>
      </w:pPr>
      <w:r w:rsidRPr="003D74DF">
        <w:rPr>
          <w:noProof/>
        </w:rPr>
        <w:lastRenderedPageBreak/>
        <w:drawing>
          <wp:inline distT="0" distB="0" distL="0" distR="0" wp14:anchorId="7E65461A" wp14:editId="0E3F4F01">
            <wp:extent cx="6509258" cy="5641568"/>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article/img_2.jpg"/>
                    <pic:cNvPicPr>
                      <a:picLocks noChangeAspect="1" noChangeArrowheads="1"/>
                    </pic:cNvPicPr>
                  </pic:nvPicPr>
                  <pic:blipFill>
                    <a:blip r:embed="rId13"/>
                    <a:stretch>
                      <a:fillRect/>
                    </a:stretch>
                  </pic:blipFill>
                  <pic:spPr bwMode="auto">
                    <a:xfrm>
                      <a:off x="0" y="0"/>
                      <a:ext cx="6509258" cy="5641568"/>
                    </a:xfrm>
                    <a:prstGeom prst="rect">
                      <a:avLst/>
                    </a:prstGeom>
                    <a:noFill/>
                    <a:ln w="9525">
                      <a:noFill/>
                      <a:headEnd/>
                      <a:tailEnd/>
                    </a:ln>
                  </pic:spPr>
                </pic:pic>
              </a:graphicData>
            </a:graphic>
          </wp:inline>
        </w:drawing>
      </w:r>
    </w:p>
    <w:p w14:paraId="7A67167F" w14:textId="2E39A984" w:rsidR="004710C0" w:rsidRPr="003D74DF" w:rsidRDefault="004710C0" w:rsidP="00797A62">
      <w:pPr>
        <w:pStyle w:val="MDPI51figurecaption"/>
        <w:jc w:val="both"/>
        <w:rPr>
          <w:snapToGrid w:val="0"/>
          <w:color w:val="auto"/>
          <w:szCs w:val="18"/>
        </w:rPr>
      </w:pPr>
      <w:commentRangeStart w:id="129"/>
      <w:commentRangeStart w:id="130"/>
      <w:r w:rsidRPr="003D74DF">
        <w:rPr>
          <w:b/>
          <w:snapToGrid w:val="0"/>
          <w:color w:val="auto"/>
          <w:szCs w:val="18"/>
          <w:highlight w:val="yellow"/>
        </w:rPr>
        <w:t xml:space="preserve">Figure 3. </w:t>
      </w:r>
      <w:commentRangeEnd w:id="129"/>
      <w:r w:rsidR="00FC3C34" w:rsidRPr="003D74DF">
        <w:rPr>
          <w:rStyle w:val="Refdecomentario"/>
          <w:rFonts w:eastAsia="SimSun"/>
          <w:lang w:eastAsia="zh-CN" w:bidi="ar-SA"/>
          <w14:ligatures w14:val="none"/>
        </w:rPr>
        <w:commentReference w:id="129"/>
      </w:r>
      <w:commentRangeEnd w:id="130"/>
      <w:r w:rsidR="00EB2284">
        <w:rPr>
          <w:rStyle w:val="Refdecomentario"/>
          <w:rFonts w:eastAsia="SimSun"/>
          <w:lang w:eastAsia="zh-CN" w:bidi="ar-SA"/>
          <w14:ligatures w14:val="none"/>
        </w:rPr>
        <w:commentReference w:id="130"/>
      </w:r>
      <w:r w:rsidRPr="003D74DF">
        <w:rPr>
          <w:snapToGrid w:val="0"/>
          <w:color w:val="auto"/>
          <w:szCs w:val="18"/>
        </w:rPr>
        <w:t xml:space="preserve">Distribution of quantitative morphological traits in </w:t>
      </w:r>
      <w:r w:rsidRPr="003D74DF">
        <w:rPr>
          <w:i/>
          <w:iCs/>
          <w:snapToGrid w:val="0"/>
          <w:color w:val="auto"/>
          <w:szCs w:val="18"/>
        </w:rPr>
        <w:t>N. pallida</w:t>
      </w:r>
      <w:r w:rsidRPr="003D74DF">
        <w:rPr>
          <w:snapToGrid w:val="0"/>
          <w:color w:val="auto"/>
          <w:szCs w:val="18"/>
        </w:rPr>
        <w:t xml:space="preserve"> populations evaluated across 13 localities in the departments of Piura and Tumbes. (</w:t>
      </w:r>
      <w:r w:rsidRPr="003D74DF">
        <w:rPr>
          <w:b/>
          <w:bCs/>
          <w:snapToGrid w:val="0"/>
          <w:color w:val="auto"/>
          <w:szCs w:val="18"/>
        </w:rPr>
        <w:t>a</w:t>
      </w:r>
      <w:r w:rsidRPr="003D74DF">
        <w:rPr>
          <w:snapToGrid w:val="0"/>
          <w:color w:val="auto"/>
          <w:szCs w:val="18"/>
        </w:rPr>
        <w:t>) Diameter at breast height (cm, DBH). (</w:t>
      </w:r>
      <w:r w:rsidRPr="003D74DF">
        <w:rPr>
          <w:b/>
          <w:bCs/>
          <w:snapToGrid w:val="0"/>
          <w:color w:val="auto"/>
          <w:szCs w:val="18"/>
        </w:rPr>
        <w:t>b</w:t>
      </w:r>
      <w:r w:rsidRPr="003D74DF">
        <w:rPr>
          <w:snapToGrid w:val="0"/>
          <w:color w:val="auto"/>
          <w:szCs w:val="18"/>
        </w:rPr>
        <w:t>) Total height (m). (</w:t>
      </w:r>
      <w:r w:rsidRPr="003D74DF">
        <w:rPr>
          <w:b/>
          <w:bCs/>
          <w:snapToGrid w:val="0"/>
          <w:color w:val="auto"/>
          <w:szCs w:val="18"/>
        </w:rPr>
        <w:t>c</w:t>
      </w:r>
      <w:r w:rsidRPr="003D74DF">
        <w:rPr>
          <w:snapToGrid w:val="0"/>
          <w:color w:val="auto"/>
          <w:szCs w:val="18"/>
        </w:rPr>
        <w:t>) Crown diameter (m). (</w:t>
      </w:r>
      <w:r w:rsidRPr="003D74DF">
        <w:rPr>
          <w:b/>
          <w:bCs/>
          <w:snapToGrid w:val="0"/>
          <w:color w:val="auto"/>
          <w:szCs w:val="18"/>
        </w:rPr>
        <w:t>d</w:t>
      </w:r>
      <w:r w:rsidRPr="003D74DF">
        <w:rPr>
          <w:snapToGrid w:val="0"/>
          <w:color w:val="auto"/>
          <w:szCs w:val="18"/>
        </w:rPr>
        <w:t>) Height to the first branching (m). Distributions are based on the evaluation of 631 individuals, allowing the characterization of phenotypic variability among localities and providing inputs for germplasm conservation and selection. Different letters indicate statistically significant differences according to Tukey’s multiple comparison test (</w:t>
      </w:r>
      <w:r w:rsidR="00FC3C34" w:rsidRPr="003D74DF">
        <w:rPr>
          <w:i/>
          <w:snapToGrid w:val="0"/>
          <w:color w:val="auto"/>
          <w:szCs w:val="18"/>
        </w:rPr>
        <w:t>p</w:t>
      </w:r>
      <w:r w:rsidRPr="003D74DF">
        <w:rPr>
          <w:snapToGrid w:val="0"/>
          <w:color w:val="auto"/>
          <w:szCs w:val="18"/>
        </w:rPr>
        <w:t xml:space="preserve"> &lt; 0.05).</w:t>
      </w:r>
    </w:p>
    <w:p w14:paraId="40D9B671" w14:textId="77777777" w:rsidR="004710C0" w:rsidRPr="003D74DF" w:rsidRDefault="004710C0" w:rsidP="00797A62">
      <w:pPr>
        <w:pStyle w:val="MDPI31text"/>
        <w:rPr>
          <w:color w:val="auto"/>
          <w:szCs w:val="20"/>
        </w:rPr>
      </w:pPr>
      <w:r w:rsidRPr="003D74DF">
        <w:rPr>
          <w:color w:val="auto"/>
          <w:szCs w:val="20"/>
        </w:rPr>
        <w:t>Cluster IV included the localities INIA, Rica Playa, ISA REP, and SENASA, which grouped individuals with the lowest average values for all evaluated traits. DBH ranged from 15.59 cm (ISA REP) to 23.59 cm (SENASA), total height varied between 4.67 m and 9.80 m, and crown diameter between 6.04 m and 7.66 m. These localities were also characterized by low fruit production, frequent stem defects, sparse or low-quality foliage, and a predominance of bitter-tasting fruits.</w:t>
      </w:r>
    </w:p>
    <w:p w14:paraId="7B38F593" w14:textId="48F9B2F7" w:rsidR="004710C0" w:rsidRPr="003D74DF" w:rsidRDefault="00FC3C34" w:rsidP="00FC3C34">
      <w:pPr>
        <w:pStyle w:val="MDPI52figure"/>
        <w:ind w:left="2608"/>
        <w:jc w:val="left"/>
      </w:pPr>
      <w:r w:rsidRPr="003D74DF">
        <w:rPr>
          <w:noProof/>
        </w:rPr>
        <w:lastRenderedPageBreak/>
        <w:drawing>
          <wp:inline distT="0" distB="0" distL="0" distR="0" wp14:anchorId="2E538732" wp14:editId="55765E5B">
            <wp:extent cx="4608000" cy="3801600"/>
            <wp:effectExtent l="0" t="0" r="2540" b="8890"/>
            <wp:docPr id="109" name="Picture" descr="A chart with different colors of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09" name="Picture" descr="A chart with different colors of squares&#10;&#10;AI-generated content may be incorrect."/>
                    <pic:cNvPicPr>
                      <a:picLocks noChangeAspect="1" noChangeArrowheads="1"/>
                    </pic:cNvPicPr>
                  </pic:nvPicPr>
                  <pic:blipFill>
                    <a:blip r:embed="rId14"/>
                    <a:stretch>
                      <a:fillRect/>
                    </a:stretch>
                  </pic:blipFill>
                  <pic:spPr bwMode="auto">
                    <a:xfrm>
                      <a:off x="0" y="0"/>
                      <a:ext cx="4628386" cy="3818418"/>
                    </a:xfrm>
                    <a:prstGeom prst="rect">
                      <a:avLst/>
                    </a:prstGeom>
                    <a:noFill/>
                    <a:ln w="9525">
                      <a:noFill/>
                      <a:headEnd/>
                      <a:tailEnd/>
                    </a:ln>
                  </pic:spPr>
                </pic:pic>
              </a:graphicData>
            </a:graphic>
          </wp:inline>
        </w:drawing>
      </w:r>
    </w:p>
    <w:p w14:paraId="5331F127" w14:textId="6E063008" w:rsidR="004710C0" w:rsidRPr="003D74DF" w:rsidRDefault="004710C0" w:rsidP="00797A62">
      <w:pPr>
        <w:pStyle w:val="MDPI51figurecaption"/>
        <w:jc w:val="both"/>
        <w:rPr>
          <w:snapToGrid w:val="0"/>
          <w:color w:val="auto"/>
          <w:szCs w:val="18"/>
        </w:rPr>
      </w:pPr>
      <w:commentRangeStart w:id="131"/>
      <w:commentRangeStart w:id="132"/>
      <w:r w:rsidRPr="003D74DF">
        <w:rPr>
          <w:b/>
          <w:snapToGrid w:val="0"/>
          <w:color w:val="auto"/>
          <w:szCs w:val="18"/>
          <w:highlight w:val="yellow"/>
        </w:rPr>
        <w:t xml:space="preserve">Figure 4. </w:t>
      </w:r>
      <w:commentRangeEnd w:id="131"/>
      <w:r w:rsidR="00FC3C34" w:rsidRPr="003D74DF">
        <w:rPr>
          <w:rStyle w:val="Refdecomentario"/>
          <w:rFonts w:eastAsia="SimSun"/>
          <w:lang w:eastAsia="zh-CN" w:bidi="ar-SA"/>
          <w14:ligatures w14:val="none"/>
        </w:rPr>
        <w:commentReference w:id="131"/>
      </w:r>
      <w:commentRangeEnd w:id="132"/>
      <w:r w:rsidR="00EB2284">
        <w:rPr>
          <w:rStyle w:val="Refdecomentario"/>
          <w:rFonts w:eastAsia="SimSun"/>
          <w:lang w:eastAsia="zh-CN" w:bidi="ar-SA"/>
          <w14:ligatures w14:val="none"/>
        </w:rPr>
        <w:commentReference w:id="132"/>
      </w:r>
      <w:r w:rsidRPr="003D74DF">
        <w:rPr>
          <w:snapToGrid w:val="0"/>
          <w:color w:val="auto"/>
          <w:szCs w:val="18"/>
        </w:rPr>
        <w:t xml:space="preserve">Cluster analysis of 13 </w:t>
      </w:r>
      <w:r w:rsidRPr="003D74DF">
        <w:rPr>
          <w:i/>
          <w:iCs/>
          <w:snapToGrid w:val="0"/>
          <w:color w:val="auto"/>
          <w:szCs w:val="18"/>
        </w:rPr>
        <w:t>N. pallida</w:t>
      </w:r>
      <w:r w:rsidRPr="003D74DF">
        <w:rPr>
          <w:snapToGrid w:val="0"/>
          <w:color w:val="auto"/>
          <w:szCs w:val="18"/>
        </w:rPr>
        <w:t xml:space="preserve"> localities evaluated in the departments of Piura and Tumbes. Clustering was performed using Euclidean distance as the dissimilarity measure and the Weighted Pair Group Method using Centroids (WPGMC). The optimal number of clusters was determined using the average silhouette coefficient, allowing the identification of locality groups with similar morphological and phenotypic characteristics. Description variables evaluated: Diameter at breast height (cm, DBH), Crown diameter (m), Total height (m), Tree form (1</w:t>
      </w:r>
      <w:r w:rsidR="00FC3C34" w:rsidRPr="003D74DF">
        <w:rPr>
          <w:snapToGrid w:val="0"/>
          <w:color w:val="auto"/>
          <w:szCs w:val="18"/>
        </w:rPr>
        <w:t>–</w:t>
      </w:r>
      <w:r w:rsidRPr="003D74DF">
        <w:rPr>
          <w:snapToGrid w:val="0"/>
          <w:color w:val="auto"/>
          <w:szCs w:val="18"/>
        </w:rPr>
        <w:t>3 scale), Trunk quality (1</w:t>
      </w:r>
      <w:r w:rsidR="00FC3C34" w:rsidRPr="003D74DF">
        <w:rPr>
          <w:snapToGrid w:val="0"/>
          <w:color w:val="auto"/>
          <w:szCs w:val="18"/>
        </w:rPr>
        <w:t>–</w:t>
      </w:r>
      <w:r w:rsidRPr="003D74DF">
        <w:rPr>
          <w:snapToGrid w:val="0"/>
          <w:color w:val="auto"/>
          <w:szCs w:val="18"/>
        </w:rPr>
        <w:t>3 scale), Fruit production (0</w:t>
      </w:r>
      <w:r w:rsidR="00FC3C34" w:rsidRPr="003D74DF">
        <w:rPr>
          <w:snapToGrid w:val="0"/>
          <w:color w:val="auto"/>
          <w:szCs w:val="18"/>
        </w:rPr>
        <w:t>–</w:t>
      </w:r>
      <w:r w:rsidRPr="003D74DF">
        <w:rPr>
          <w:snapToGrid w:val="0"/>
          <w:color w:val="auto"/>
          <w:szCs w:val="18"/>
        </w:rPr>
        <w:t>4 scale), Fruit quality (0</w:t>
      </w:r>
      <w:r w:rsidR="00FC3C34" w:rsidRPr="003D74DF">
        <w:rPr>
          <w:snapToGrid w:val="0"/>
          <w:color w:val="auto"/>
          <w:szCs w:val="18"/>
        </w:rPr>
        <w:t>–</w:t>
      </w:r>
      <w:r w:rsidRPr="003D74DF">
        <w:rPr>
          <w:snapToGrid w:val="0"/>
          <w:color w:val="auto"/>
          <w:szCs w:val="18"/>
        </w:rPr>
        <w:t>3 scale), Foliage quality (1</w:t>
      </w:r>
      <w:r w:rsidR="00FC3C34" w:rsidRPr="003D74DF">
        <w:rPr>
          <w:snapToGrid w:val="0"/>
          <w:color w:val="auto"/>
          <w:szCs w:val="18"/>
        </w:rPr>
        <w:t>–</w:t>
      </w:r>
      <w:r w:rsidRPr="003D74DF">
        <w:rPr>
          <w:snapToGrid w:val="0"/>
          <w:color w:val="auto"/>
          <w:szCs w:val="18"/>
        </w:rPr>
        <w:t>3 scale).</w:t>
      </w:r>
    </w:p>
    <w:p w14:paraId="370B058A" w14:textId="41A76ECA" w:rsidR="004710C0" w:rsidRPr="003D74DF" w:rsidRDefault="00797A62" w:rsidP="00797A62">
      <w:pPr>
        <w:pStyle w:val="MDPI22heading2"/>
        <w:spacing w:before="240"/>
        <w:rPr>
          <w:szCs w:val="20"/>
        </w:rPr>
      </w:pPr>
      <w:r w:rsidRPr="003D74DF">
        <w:rPr>
          <w:szCs w:val="20"/>
        </w:rPr>
        <w:t xml:space="preserve">3.4. </w:t>
      </w:r>
      <w:r w:rsidR="004710C0" w:rsidRPr="003D74DF">
        <w:rPr>
          <w:szCs w:val="20"/>
        </w:rPr>
        <w:t xml:space="preserve">Assess </w:t>
      </w:r>
      <w:r w:rsidR="00FC3C34" w:rsidRPr="003D74DF">
        <w:rPr>
          <w:szCs w:val="20"/>
        </w:rPr>
        <w:t xml:space="preserve">Population Differentiation </w:t>
      </w:r>
      <w:r w:rsidR="004710C0" w:rsidRPr="003D74DF">
        <w:rPr>
          <w:szCs w:val="20"/>
        </w:rPr>
        <w:t xml:space="preserve">in </w:t>
      </w:r>
      <w:r w:rsidR="00FC3C34" w:rsidRPr="003D74DF">
        <w:rPr>
          <w:szCs w:val="20"/>
        </w:rPr>
        <w:t xml:space="preserve">Phenotypic Traits </w:t>
      </w:r>
      <w:r w:rsidR="004710C0" w:rsidRPr="003D74DF">
        <w:rPr>
          <w:szCs w:val="20"/>
        </w:rPr>
        <w:t xml:space="preserve">and </w:t>
      </w:r>
      <w:r w:rsidR="00FC3C34" w:rsidRPr="003D74DF">
        <w:rPr>
          <w:szCs w:val="20"/>
        </w:rPr>
        <w:t>Tree Selection</w:t>
      </w:r>
    </w:p>
    <w:p w14:paraId="3CE042F2" w14:textId="073F0D1D" w:rsidR="004710C0" w:rsidRPr="003D74DF" w:rsidRDefault="004710C0" w:rsidP="00797A62">
      <w:pPr>
        <w:pStyle w:val="MDPI31text"/>
        <w:rPr>
          <w:color w:val="auto"/>
          <w:szCs w:val="20"/>
        </w:rPr>
      </w:pPr>
      <w:r w:rsidRPr="003D74DF">
        <w:rPr>
          <w:color w:val="auto"/>
          <w:szCs w:val="20"/>
        </w:rPr>
        <w:t xml:space="preserve">Understanding the genetic improvement potential of </w:t>
      </w:r>
      <w:r w:rsidRPr="003D74DF">
        <w:rPr>
          <w:i/>
          <w:iCs/>
          <w:color w:val="auto"/>
          <w:szCs w:val="20"/>
        </w:rPr>
        <w:t>N. pallida</w:t>
      </w:r>
      <w:r w:rsidRPr="003D74DF">
        <w:rPr>
          <w:color w:val="auto"/>
          <w:szCs w:val="20"/>
        </w:rPr>
        <w:t xml:space="preserve"> in the regions of Piura and Tumbes requires quantifying the proportion of phenotypic variation attributable to genetic versus environmental effects. In this study, we conducted a phenotypic characterization of 631 adult individuals distributed across 13 natural populations located in both regions. The sampled populations included CC Ignacio Távara (</w:t>
      </w:r>
      <w:r w:rsidR="00FC3C34" w:rsidRPr="003D74DF">
        <w:rPr>
          <w:i/>
          <w:color w:val="auto"/>
          <w:szCs w:val="20"/>
        </w:rPr>
        <w:t>n</w:t>
      </w:r>
      <w:r w:rsidRPr="003D74DF">
        <w:rPr>
          <w:color w:val="auto"/>
          <w:szCs w:val="20"/>
        </w:rPr>
        <w:t xml:space="preserve"> = 13), Chanchape (</w:t>
      </w:r>
      <w:r w:rsidR="00FC3C34" w:rsidRPr="003D74DF">
        <w:rPr>
          <w:i/>
          <w:color w:val="auto"/>
          <w:szCs w:val="20"/>
        </w:rPr>
        <w:t>n</w:t>
      </w:r>
      <w:r w:rsidRPr="003D74DF">
        <w:rPr>
          <w:color w:val="auto"/>
          <w:szCs w:val="20"/>
        </w:rPr>
        <w:t xml:space="preserve"> = 44), Fundo Valdez (</w:t>
      </w:r>
      <w:r w:rsidR="00FC3C34" w:rsidRPr="003D74DF">
        <w:rPr>
          <w:i/>
          <w:color w:val="auto"/>
          <w:szCs w:val="20"/>
        </w:rPr>
        <w:t>n</w:t>
      </w:r>
      <w:r w:rsidRPr="003D74DF">
        <w:rPr>
          <w:color w:val="auto"/>
          <w:szCs w:val="20"/>
        </w:rPr>
        <w:t xml:space="preserve"> = 38), INIA (</w:t>
      </w:r>
      <w:r w:rsidR="00FC3C34" w:rsidRPr="003D74DF">
        <w:rPr>
          <w:i/>
          <w:color w:val="auto"/>
          <w:szCs w:val="20"/>
        </w:rPr>
        <w:t>n</w:t>
      </w:r>
      <w:r w:rsidRPr="003D74DF">
        <w:rPr>
          <w:color w:val="auto"/>
          <w:szCs w:val="20"/>
        </w:rPr>
        <w:t xml:space="preserve"> = 81), ISA REP (</w:t>
      </w:r>
      <w:r w:rsidR="00FC3C34" w:rsidRPr="003D74DF">
        <w:rPr>
          <w:i/>
          <w:color w:val="auto"/>
          <w:szCs w:val="20"/>
        </w:rPr>
        <w:t>n</w:t>
      </w:r>
      <w:r w:rsidRPr="003D74DF">
        <w:rPr>
          <w:color w:val="auto"/>
          <w:szCs w:val="20"/>
        </w:rPr>
        <w:t xml:space="preserve"> = 26), KM 190 (</w:t>
      </w:r>
      <w:r w:rsidR="00FC3C34" w:rsidRPr="003D74DF">
        <w:rPr>
          <w:i/>
          <w:color w:val="auto"/>
          <w:szCs w:val="20"/>
        </w:rPr>
        <w:t>n</w:t>
      </w:r>
      <w:r w:rsidRPr="003D74DF">
        <w:rPr>
          <w:color w:val="auto"/>
          <w:szCs w:val="20"/>
        </w:rPr>
        <w:t xml:space="preserve"> = 36), Kurt Beer (</w:t>
      </w:r>
      <w:r w:rsidR="00FC3C34" w:rsidRPr="003D74DF">
        <w:rPr>
          <w:i/>
          <w:color w:val="auto"/>
          <w:szCs w:val="20"/>
        </w:rPr>
        <w:t>n</w:t>
      </w:r>
      <w:r w:rsidRPr="003D74DF">
        <w:rPr>
          <w:color w:val="auto"/>
          <w:szCs w:val="20"/>
        </w:rPr>
        <w:t xml:space="preserve"> = 55), Marginal Forest (</w:t>
      </w:r>
      <w:r w:rsidR="00FC3C34" w:rsidRPr="003D74DF">
        <w:rPr>
          <w:i/>
          <w:color w:val="auto"/>
          <w:szCs w:val="20"/>
        </w:rPr>
        <w:t>n</w:t>
      </w:r>
      <w:r w:rsidRPr="003D74DF">
        <w:rPr>
          <w:color w:val="auto"/>
          <w:szCs w:val="20"/>
        </w:rPr>
        <w:t xml:space="preserve"> = 44), Monte Azul (</w:t>
      </w:r>
      <w:r w:rsidR="00FC3C34" w:rsidRPr="003D74DF">
        <w:rPr>
          <w:i/>
          <w:color w:val="auto"/>
          <w:szCs w:val="20"/>
        </w:rPr>
        <w:t>n</w:t>
      </w:r>
      <w:r w:rsidRPr="003D74DF">
        <w:rPr>
          <w:color w:val="auto"/>
          <w:szCs w:val="20"/>
        </w:rPr>
        <w:t xml:space="preserve"> = 56), Pedregal (</w:t>
      </w:r>
      <w:r w:rsidR="00FC3C34" w:rsidRPr="003D74DF">
        <w:rPr>
          <w:i/>
          <w:color w:val="auto"/>
          <w:szCs w:val="20"/>
        </w:rPr>
        <w:t>n</w:t>
      </w:r>
      <w:r w:rsidRPr="003D74DF">
        <w:rPr>
          <w:color w:val="auto"/>
          <w:szCs w:val="20"/>
        </w:rPr>
        <w:t xml:space="preserve"> = 52), Rica Playa (</w:t>
      </w:r>
      <w:r w:rsidR="00FC3C34" w:rsidRPr="003D74DF">
        <w:rPr>
          <w:i/>
          <w:color w:val="auto"/>
          <w:szCs w:val="20"/>
        </w:rPr>
        <w:t>n</w:t>
      </w:r>
      <w:r w:rsidRPr="003D74DF">
        <w:rPr>
          <w:color w:val="auto"/>
          <w:szCs w:val="20"/>
        </w:rPr>
        <w:t xml:space="preserve"> = 71), Saman Chico (</w:t>
      </w:r>
      <w:r w:rsidR="00FC3C34" w:rsidRPr="003D74DF">
        <w:rPr>
          <w:i/>
          <w:color w:val="auto"/>
          <w:szCs w:val="20"/>
        </w:rPr>
        <w:t>n</w:t>
      </w:r>
      <w:r w:rsidRPr="003D74DF">
        <w:rPr>
          <w:color w:val="auto"/>
          <w:szCs w:val="20"/>
        </w:rPr>
        <w:t xml:space="preserve"> = 41), and SENASA (</w:t>
      </w:r>
      <w:r w:rsidR="00FC3C34" w:rsidRPr="003D74DF">
        <w:rPr>
          <w:i/>
          <w:color w:val="auto"/>
          <w:szCs w:val="20"/>
        </w:rPr>
        <w:t>n</w:t>
      </w:r>
      <w:r w:rsidRPr="003D74DF">
        <w:rPr>
          <w:color w:val="auto"/>
          <w:szCs w:val="20"/>
        </w:rPr>
        <w:t xml:space="preserve"> = 74). To determine whether the observed phenotypic differentiation among populations reflects neutral divergence or adaptive processes, we quantified the degree of phenotypic differentiation (</w:t>
      </w:r>
      <m:oMath>
        <m:sSub>
          <m:sSubPr>
            <m:ctrlPr>
              <w:rPr>
                <w:rFonts w:ascii="Cambria Math" w:hAnsi="Cambria Math"/>
                <w:snapToGrid/>
                <w:color w:val="auto"/>
              </w:rPr>
            </m:ctrlPr>
          </m:sSubPr>
          <m:e>
            <m:r>
              <w:rPr>
                <w:rFonts w:ascii="Cambria Math" w:hAnsi="Cambria Math"/>
                <w:snapToGrid/>
                <w:color w:val="auto"/>
              </w:rPr>
              <m:t>P</m:t>
            </m:r>
          </m:e>
          <m:sub>
            <m:r>
              <w:rPr>
                <w:rFonts w:ascii="Cambria Math" w:hAnsi="Cambria Math"/>
                <w:snapToGrid/>
                <w:color w:val="auto"/>
              </w:rPr>
              <m:t>ST</m:t>
            </m:r>
          </m:sub>
        </m:sSub>
      </m:oMath>
      <w:r w:rsidRPr="003D74DF">
        <w:rPr>
          <w:color w:val="auto"/>
          <w:szCs w:val="20"/>
        </w:rPr>
        <w:t>) across nine functional traits and compared these values with the neutral genetic differentiation (</w:t>
      </w:r>
      <m:oMath>
        <m:sSub>
          <m:sSubPr>
            <m:ctrlPr>
              <w:rPr>
                <w:rFonts w:ascii="Cambria Math" w:hAnsi="Cambria Math"/>
                <w:snapToGrid/>
                <w:color w:val="auto"/>
              </w:rPr>
            </m:ctrlPr>
          </m:sSubPr>
          <m:e>
            <m:r>
              <w:rPr>
                <w:rFonts w:ascii="Cambria Math" w:hAnsi="Cambria Math"/>
                <w:snapToGrid/>
                <w:color w:val="auto"/>
              </w:rPr>
              <m:t>F</m:t>
            </m:r>
          </m:e>
          <m:sub>
            <m:r>
              <w:rPr>
                <w:rFonts w:ascii="Cambria Math" w:hAnsi="Cambria Math"/>
                <w:snapToGrid/>
                <w:color w:val="auto"/>
              </w:rPr>
              <m:t>ST</m:t>
            </m:r>
          </m:sub>
        </m:sSub>
      </m:oMath>
      <w:r w:rsidRPr="003D74DF">
        <w:rPr>
          <w:color w:val="auto"/>
          <w:szCs w:val="20"/>
        </w:rPr>
        <w:t xml:space="preserve">). This approach allowed us to infer the relative contributions of selection and drift to population divergence and to assess the adaptive potential of </w:t>
      </w:r>
      <w:r w:rsidRPr="003D74DF">
        <w:rPr>
          <w:i/>
          <w:iCs/>
          <w:color w:val="auto"/>
          <w:szCs w:val="20"/>
        </w:rPr>
        <w:t>N. pallida</w:t>
      </w:r>
      <w:r w:rsidRPr="003D74DF">
        <w:rPr>
          <w:color w:val="auto"/>
          <w:szCs w:val="20"/>
        </w:rPr>
        <w:t xml:space="preserve"> in heterogeneous arid environments.</w:t>
      </w:r>
    </w:p>
    <w:p w14:paraId="02750028" w14:textId="660C7F7B" w:rsidR="004710C0" w:rsidRPr="003D74DF" w:rsidRDefault="004710C0" w:rsidP="00797A62">
      <w:pPr>
        <w:pStyle w:val="MDPI31text"/>
        <w:rPr>
          <w:color w:val="auto"/>
          <w:szCs w:val="20"/>
        </w:rPr>
      </w:pPr>
      <w:r w:rsidRPr="003D74DF">
        <w:rPr>
          <w:color w:val="auto"/>
          <w:szCs w:val="20"/>
        </w:rPr>
        <w:t>The sensitivity analysis of phenotypic differentiation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with respect to the ratio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color w:val="auto"/>
          <w:szCs w:val="20"/>
        </w:rPr>
        <w:t xml:space="preserve"> revealed consistently high levels of divergence among populations of </w:t>
      </w:r>
      <w:r w:rsidRPr="003D74DF">
        <w:rPr>
          <w:i/>
          <w:iCs/>
          <w:color w:val="auto"/>
          <w:szCs w:val="20"/>
        </w:rPr>
        <w:t>N. pallida</w:t>
      </w:r>
      <w:r w:rsidRPr="003D74DF">
        <w:rPr>
          <w:color w:val="auto"/>
          <w:szCs w:val="20"/>
        </w:rPr>
        <w:t xml:space="preserve"> for all quantitative traits evaluated (Figure 5). Across the nine traits, the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increased sharply at low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color w:val="auto"/>
          <w:szCs w:val="20"/>
        </w:rPr>
        <w:t xml:space="preserve"> values (&lt;1.0) and reached asymptotic plateaus above 0.8–0.9, indicating that phenotypic differentiation remained robust even under conservative assumptions of additive genetic variance and heritability. For all traits, the estimated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curves (solid </w:t>
      </w:r>
      <w:r w:rsidRPr="003D74DF">
        <w:rPr>
          <w:color w:val="auto"/>
          <w:szCs w:val="20"/>
        </w:rPr>
        <w:lastRenderedPageBreak/>
        <w:t>red lines) lay well above the neutral genetic differentiation threshold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r>
          <m:rPr>
            <m:sty m:val="p"/>
          </m:rPr>
          <w:rPr>
            <w:rFonts w:ascii="Cambria Math" w:hAnsi="Cambria Math"/>
            <w:color w:val="auto"/>
          </w:rPr>
          <m:t>=</m:t>
        </m:r>
        <m:r>
          <w:rPr>
            <w:rFonts w:ascii="Cambria Math" w:hAnsi="Cambria Math"/>
            <w:color w:val="auto"/>
          </w:rPr>
          <m:t>0.03</m:t>
        </m:r>
      </m:oMath>
      <w:r w:rsidRPr="003D74DF">
        <w:rPr>
          <w:color w:val="auto"/>
          <w:szCs w:val="20"/>
        </w:rPr>
        <w:t xml:space="preserve">; green dashed line) throughout the explored range of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color w:val="auto"/>
          <w:szCs w:val="20"/>
        </w:rPr>
        <w:t xml:space="preserve"> (Figure 5). This pattern demonstrates that phenotypic divergence between populations substantially exceeds the level expected under genetic drift alone.</w:t>
      </w:r>
    </w:p>
    <w:p w14:paraId="5D93A185" w14:textId="63339AB9" w:rsidR="004710C0" w:rsidRPr="003D74DF" w:rsidRDefault="004710C0" w:rsidP="00797A62">
      <w:pPr>
        <w:pStyle w:val="MDPI52figure"/>
      </w:pPr>
      <w:del w:id="133" w:author="Flavio Lozano Isla" w:date="2025-11-06T22:54:00Z" w16du:dateUtc="2025-11-07T03:54:00Z">
        <w:r w:rsidRPr="003D74DF" w:rsidDel="001C57D0">
          <w:rPr>
            <w:noProof/>
          </w:rPr>
          <w:drawing>
            <wp:inline distT="0" distB="0" distL="0" distR="0" wp14:anchorId="72608B29" wp14:editId="3FE6807D">
              <wp:extent cx="6469380" cy="4686300"/>
              <wp:effectExtent l="0" t="0" r="7620" b="0"/>
              <wp:docPr id="1794267719" name="Picture"/>
              <wp:cNvGraphicFramePr/>
              <a:graphic xmlns:a="http://schemas.openxmlformats.org/drawingml/2006/main">
                <a:graphicData uri="http://schemas.openxmlformats.org/drawingml/2006/picture">
                  <pic:pic xmlns:pic="http://schemas.openxmlformats.org/drawingml/2006/picture">
                    <pic:nvPicPr>
                      <pic:cNvPr id="110" name="Picture" descr="article/img_4.jpg"/>
                      <pic:cNvPicPr>
                        <a:picLocks noChangeAspect="1" noChangeArrowheads="1"/>
                      </pic:cNvPicPr>
                    </pic:nvPicPr>
                    <pic:blipFill>
                      <a:blip r:embed="rId15"/>
                      <a:stretch>
                        <a:fillRect/>
                      </a:stretch>
                    </pic:blipFill>
                    <pic:spPr bwMode="auto">
                      <a:xfrm>
                        <a:off x="0" y="0"/>
                        <a:ext cx="6469380" cy="4686300"/>
                      </a:xfrm>
                      <a:prstGeom prst="rect">
                        <a:avLst/>
                      </a:prstGeom>
                      <a:noFill/>
                      <a:ln w="9525">
                        <a:noFill/>
                        <a:headEnd/>
                        <a:tailEnd/>
                      </a:ln>
                    </pic:spPr>
                  </pic:pic>
                </a:graphicData>
              </a:graphic>
            </wp:inline>
          </w:drawing>
        </w:r>
      </w:del>
      <w:ins w:id="134" w:author="Flavio Lozano Isla" w:date="2025-11-06T22:54:00Z" w16du:dateUtc="2025-11-07T03:54:00Z">
        <w:r w:rsidR="001C57D0">
          <w:rPr>
            <w:noProof/>
            <w:snapToGrid/>
            <w14:ligatures w14:val="none"/>
          </w:rPr>
          <w:drawing>
            <wp:inline distT="0" distB="0" distL="0" distR="0" wp14:anchorId="4DC3917C" wp14:editId="3F2E8925">
              <wp:extent cx="6324600" cy="6324600"/>
              <wp:effectExtent l="0" t="0" r="0" b="0"/>
              <wp:docPr id="1025536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6530" name="Imagen 1025536530"/>
                      <pic:cNvPicPr/>
                    </pic:nvPicPr>
                    <pic:blipFill>
                      <a:blip r:embed="rId16"/>
                      <a:stretch>
                        <a:fillRect/>
                      </a:stretch>
                    </pic:blipFill>
                    <pic:spPr>
                      <a:xfrm>
                        <a:off x="0" y="0"/>
                        <a:ext cx="6324600" cy="6324600"/>
                      </a:xfrm>
                      <a:prstGeom prst="rect">
                        <a:avLst/>
                      </a:prstGeom>
                    </pic:spPr>
                  </pic:pic>
                </a:graphicData>
              </a:graphic>
            </wp:inline>
          </w:drawing>
        </w:r>
      </w:ins>
    </w:p>
    <w:p w14:paraId="03A864DB" w14:textId="6A9B6F75" w:rsidR="004710C0" w:rsidRPr="003D74DF" w:rsidRDefault="004710C0" w:rsidP="00797A62">
      <w:pPr>
        <w:pStyle w:val="MDPI31text"/>
        <w:spacing w:before="120" w:after="240"/>
        <w:ind w:firstLine="0"/>
        <w:rPr>
          <w:b/>
          <w:bCs/>
          <w:color w:val="auto"/>
          <w:sz w:val="18"/>
          <w:szCs w:val="18"/>
        </w:rPr>
      </w:pPr>
      <w:commentRangeStart w:id="135"/>
      <w:r w:rsidRPr="003D74DF">
        <w:rPr>
          <w:b/>
          <w:color w:val="auto"/>
          <w:sz w:val="18"/>
          <w:szCs w:val="18"/>
          <w:highlight w:val="yellow"/>
        </w:rPr>
        <w:t xml:space="preserve">Figure 5. </w:t>
      </w:r>
      <w:commentRangeEnd w:id="135"/>
      <w:r w:rsidR="00FC3C34" w:rsidRPr="003D74DF">
        <w:rPr>
          <w:rStyle w:val="Refdecomentario"/>
          <w:rFonts w:eastAsia="SimSun"/>
          <w:snapToGrid/>
          <w:lang w:eastAsia="zh-CN" w:bidi="ar-SA"/>
          <w14:ligatures w14:val="none"/>
        </w:rPr>
        <w:commentReference w:id="135"/>
      </w:r>
      <w:r w:rsidRPr="003D74DF">
        <w:rPr>
          <w:color w:val="auto"/>
          <w:sz w:val="18"/>
          <w:szCs w:val="18"/>
        </w:rPr>
        <w:t>Sensitivity of phenotypic differentiation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 w:val="18"/>
          <w:szCs w:val="18"/>
        </w:rPr>
        <w:t>) to the ratio</w:t>
      </w:r>
      <w:r w:rsidR="0066551E" w:rsidRPr="003D74DF">
        <w:rPr>
          <w:color w:val="auto"/>
          <w:sz w:val="18"/>
          <w:szCs w:val="18"/>
        </w:rPr>
        <w:t xml:space="preserve">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color w:val="auto"/>
          <w:sz w:val="18"/>
          <w:szCs w:val="18"/>
        </w:rPr>
        <w:t xml:space="preserve"> for nine quantitative traits in </w:t>
      </w:r>
      <w:r w:rsidRPr="003D74DF">
        <w:rPr>
          <w:i/>
          <w:iCs/>
          <w:color w:val="auto"/>
          <w:sz w:val="18"/>
          <w:szCs w:val="18"/>
        </w:rPr>
        <w:t>N. pallida</w:t>
      </w:r>
      <w:r w:rsidRPr="003D74DF">
        <w:rPr>
          <w:color w:val="auto"/>
          <w:sz w:val="18"/>
          <w:szCs w:val="18"/>
        </w:rPr>
        <w:t xml:space="preserve">. Solid red lines represent the estimated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 w:val="18"/>
          <w:szCs w:val="18"/>
        </w:rPr>
        <w:t xml:space="preserve"> values and dashed red lines indicate the 95% bootstrap confidence intervals obtained from </w:t>
      </w:r>
      <w:r w:rsidR="00614E28" w:rsidRPr="003D74DF">
        <w:rPr>
          <w:color w:val="auto"/>
          <w:sz w:val="18"/>
          <w:szCs w:val="18"/>
        </w:rPr>
        <w:t>1000</w:t>
      </w:r>
      <w:r w:rsidRPr="003D74DF">
        <w:rPr>
          <w:color w:val="auto"/>
          <w:sz w:val="18"/>
          <w:szCs w:val="18"/>
        </w:rPr>
        <w:t xml:space="preserve"> resamples. The green dashed line denotes the neutral genetic differentiation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r>
          <m:rPr>
            <m:sty m:val="p"/>
          </m:rPr>
          <w:rPr>
            <w:rFonts w:ascii="Cambria Math" w:hAnsi="Cambria Math"/>
            <w:color w:val="auto"/>
          </w:rPr>
          <m:t>=</m:t>
        </m:r>
        <m:r>
          <w:rPr>
            <w:rFonts w:ascii="Cambria Math" w:hAnsi="Cambria Math"/>
            <w:color w:val="auto"/>
          </w:rPr>
          <m:t>0.03</m:t>
        </m:r>
      </m:oMath>
      <w:r w:rsidRPr="003D74DF">
        <w:rPr>
          <w:color w:val="auto"/>
          <w:sz w:val="18"/>
          <w:szCs w:val="18"/>
        </w:rPr>
        <w:t xml:space="preserve">) reported for the species Chequer et al., </w:t>
      </w:r>
      <w:r w:rsidRPr="003D74DF">
        <w:rPr>
          <w:color w:val="auto"/>
          <w:sz w:val="18"/>
          <w:szCs w:val="18"/>
        </w:rPr>
        <w:fldChar w:fldCharType="begin"/>
      </w:r>
      <w:r w:rsidRPr="003D74DF">
        <w:rPr>
          <w:color w:val="auto"/>
          <w:sz w:val="18"/>
          <w:szCs w:val="18"/>
        </w:rPr>
        <w:instrText xml:space="preserve"> ADDIN ZOTERO_ITEM CSL_CITATION {"citationID":"5oJ9S5DD","properties":{"formattedCitation":"[50]","plainCitation":"[50]","noteIndex":0},"citationItems":[{"id":336,"uris":["http://zotero.org/users/14068823/items/JPX5J58M"],"itemData":{"id":336,"type":"article-journal","abstract":"Prosopis chilensis (Molina) Stuntz (Leguminosae) is a valuable native species in Argentina included in the Prosopis Management Programme. Natural provenances show important height and shape differentiation throughout their distribution in the Monte Desert. The availability of progeny trials provides an opportunity to quantify genetic differentiation among provenances and test the relative importance of demographic vs adaptive processes on morphological variation. We quantified both genetic and quantitative differentiation of neutral markers and five economically important traits, respectively, among four provenances in a provenance-progeny trial. We aimed to quantify the genetic basis of variations in height, basal diameter, tree shape, spine length and biomass. Two hypotheses were tested: (1) economically important traits have significant heritability, and (2) the phenotypic variation among provenances is the result of local adaptation to particular environmental conditions. Our results indicate that most morphological variation was found among individuals within families (~95 per cent). The h2 estimates were heterogeneous among traits and ranged from low (0 for number of stems) to moderate (0.22 and 0.28 for spine length and biomass, respectively). Variance among families (~5 per cent) was evenly distributed within and among provenances. Morphological differentiation among provenances was low, but significant, and could be attributed mainly to individuals from Villa Unión. Based on molecular markers, genetic differentiation among provenances was low and significant (FST = 0.03; P = 5 × 10−4) but was able to differentiate the groups from Villa Unión, Fiambalá and Mogna-Chilecito. Neutrality tests were conducted using the FST  –QST test and DJSOST and δGREGORIUS alternative coefficients of differentiation. Neutrality tests yielded no evidence of local adaptation and were rather consistent in showing a trend toward stabilizing selection, particularly for spine length. The selection strategy for breeding programmes should depend on the trait to be improved and should consider both provenance and familiar information. Considering an intra-familiar ranking is encouraged in order to maximize the genetic gain. Additionally, in order to recover germplasm provenance diversity, based on morphological and microsatellite results, our recommendation would be to include seeds from individuals from at least the Villa Unión, Fiambalá and Mogna-Chilecito areas.","container-title":"Forestry: An International Journal of Forest Research","DOI":"10.1093/forestry/cpaa026","ISSN":"0015-752X","issue":"2","journalAbbreviation":"Forestry (Lond)","page":"204-218","source":"Silverchair","title":"Genetic variance distribution of SSR markers and economically important quantitative traits in a progeny trial of &lt;i&gt;Prosopis chilensis&lt;/i&gt; (Leguminosae): implications for the ‘Algarrobo’ management programme","title-short":"Genetic variance distribution of SSR markers and economically important quantitative traits in a progeny trial of Prosopis chilensis (Leguminosae)","volume":"94","author":[{"family":"Chequer Charan","given":"Daniela"},{"family":"Pometti","given":"Carolina"},{"family":"Cony","given":"Mariano"},{"family":"Vilardi","given":"Juan Cesar"},{"family":"Saidman","given":"Beatriz O"},{"family":"Bessega","given":"Cecilia"}],"issued":{"date-parts":[["2021",4,1]]}}}],"schema":"https://github.com/citation-style-language/schema/raw/master/csl-citation.json"} </w:instrText>
      </w:r>
      <w:r w:rsidRPr="003D74DF">
        <w:rPr>
          <w:color w:val="auto"/>
          <w:sz w:val="18"/>
          <w:szCs w:val="18"/>
        </w:rPr>
        <w:fldChar w:fldCharType="separate"/>
      </w:r>
      <w:r w:rsidRPr="003D74DF">
        <w:rPr>
          <w:color w:val="auto"/>
          <w:sz w:val="18"/>
          <w:szCs w:val="18"/>
        </w:rPr>
        <w:t>[50]</w:t>
      </w:r>
      <w:r w:rsidRPr="003D74DF">
        <w:rPr>
          <w:color w:val="auto"/>
          <w:sz w:val="18"/>
          <w:szCs w:val="18"/>
        </w:rPr>
        <w:fldChar w:fldCharType="end"/>
      </w:r>
      <w:r w:rsidRPr="003D74DF">
        <w:rPr>
          <w:color w:val="auto"/>
          <w:sz w:val="18"/>
          <w:szCs w:val="18"/>
        </w:rPr>
        <w:t>. Traits include growth (DBH, crown diameter, branch height, total height), stem and architectural quality (tree form, trunk quality), and reproductive or foliar traits (fruit production, fruit quality, foliage quality).</w:t>
      </w:r>
    </w:p>
    <w:p w14:paraId="559A958C" w14:textId="77777777" w:rsidR="001C57D0" w:rsidRDefault="001C57D0">
      <w:pPr>
        <w:spacing w:line="240" w:lineRule="auto"/>
        <w:jc w:val="left"/>
        <w:rPr>
          <w:ins w:id="136" w:author="Flavio Lozano Isla" w:date="2025-11-06T22:54:00Z" w16du:dateUtc="2025-11-07T03:54:00Z"/>
          <w:rFonts w:eastAsia="Times New Roman"/>
          <w:snapToGrid w:val="0"/>
          <w:color w:val="auto"/>
          <w:lang w:eastAsia="de-DE" w:bidi="en-US"/>
          <w14:ligatures w14:val="standardContextual"/>
        </w:rPr>
      </w:pPr>
      <w:ins w:id="137" w:author="Flavio Lozano Isla" w:date="2025-11-06T22:54:00Z" w16du:dateUtc="2025-11-07T03:54:00Z">
        <w:r>
          <w:rPr>
            <w:color w:val="auto"/>
          </w:rPr>
          <w:br w:type="page"/>
        </w:r>
      </w:ins>
    </w:p>
    <w:p w14:paraId="3EA3E92C" w14:textId="45A13C7E" w:rsidR="00797A62" w:rsidRPr="003D74DF" w:rsidRDefault="004710C0" w:rsidP="0066551E">
      <w:pPr>
        <w:pStyle w:val="MDPI31text"/>
        <w:rPr>
          <w:color w:val="auto"/>
          <w:szCs w:val="20"/>
        </w:rPr>
      </w:pPr>
      <w:r w:rsidRPr="003D74DF">
        <w:rPr>
          <w:color w:val="auto"/>
          <w:szCs w:val="20"/>
        </w:rPr>
        <w:lastRenderedPageBreak/>
        <w:t xml:space="preserve">Growth-related traits such as DBH, crown diameter, branch height, and total height showed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between 0.83 and 0.94 (Table</w:t>
      </w:r>
      <w:r w:rsidR="005F70B4" w:rsidRPr="003D74DF">
        <w:rPr>
          <w:color w:val="auto"/>
          <w:szCs w:val="20"/>
        </w:rPr>
        <w:t xml:space="preserve"> </w:t>
      </w:r>
      <w:r w:rsidRPr="003D74DF">
        <w:rPr>
          <w:color w:val="auto"/>
          <w:szCs w:val="20"/>
        </w:rPr>
        <w:t>5), with narrow 95% confidence intervals, indicating moderate-to-high differentiation and likely adaptation to local environmental conditions such as soil moisture and temperature. Architectural and stem-quality traits (tree form and trunk quality) exhibited even higher differentiation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&gt;0.95</m:t>
        </m:r>
      </m:oMath>
      <w:r w:rsidRPr="003D74DF">
        <w:rPr>
          <w:color w:val="auto"/>
          <w:szCs w:val="20"/>
        </w:rPr>
        <w:t xml:space="preserve">). Reproductive and foliar traits (fruit production, fruit quality, and foliage quality) also showed elevated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(0.92–0.98), suggesting the influence of divergent selective forces linked to reproductive output, seed dispersal, or physiological adaptation to water deficit. Among all variables, fruit production displayed the highest phenotypic differentiation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=0.98</m:t>
        </m:r>
      </m:oMath>
      <w:r w:rsidRPr="003D74DF">
        <w:rPr>
          <w:color w:val="auto"/>
          <w:szCs w:val="20"/>
        </w:rPr>
        <w:t>), indicating a potentially strong local adaptation of reproductive effort across environments.</w:t>
      </w:r>
    </w:p>
    <w:p w14:paraId="31D2C78F" w14:textId="533C85AF" w:rsidR="004710C0" w:rsidRPr="003D74DF" w:rsidRDefault="004710C0" w:rsidP="00797A62">
      <w:pPr>
        <w:pStyle w:val="MDPI41tablecaption"/>
        <w:jc w:val="both"/>
        <w:rPr>
          <w:rFonts w:cs="Times New Roman"/>
          <w:snapToGrid w:val="0"/>
          <w:color w:val="auto"/>
          <w:szCs w:val="18"/>
        </w:rPr>
      </w:pPr>
      <w:r w:rsidRPr="003D74DF">
        <w:rPr>
          <w:rFonts w:cs="Times New Roman"/>
          <w:b/>
          <w:snapToGrid w:val="0"/>
          <w:color w:val="auto"/>
          <w:szCs w:val="18"/>
        </w:rPr>
        <w:t xml:space="preserve">Table 5. </w:t>
      </w:r>
      <w:r w:rsidRPr="003D74DF">
        <w:rPr>
          <w:rFonts w:cs="Times New Roman"/>
          <w:snapToGrid w:val="0"/>
          <w:color w:val="auto"/>
          <w:szCs w:val="18"/>
        </w:rPr>
        <w:t>Phenotypic differentiation index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rFonts w:cs="Times New Roman"/>
          <w:snapToGrid w:val="0"/>
          <w:color w:val="auto"/>
          <w:szCs w:val="18"/>
        </w:rPr>
        <w:t xml:space="preserve">) and 95% bootstrap confidence intervals for nine quantitative traits in </w:t>
      </w:r>
      <w:r w:rsidRPr="003D74DF">
        <w:rPr>
          <w:rFonts w:cs="Times New Roman"/>
          <w:i/>
          <w:iCs/>
          <w:snapToGrid w:val="0"/>
          <w:color w:val="auto"/>
          <w:szCs w:val="18"/>
        </w:rPr>
        <w:t>N. pallida</w:t>
      </w:r>
      <w:r w:rsidRPr="003D74DF">
        <w:rPr>
          <w:rFonts w:cs="Times New Roman"/>
          <w:snapToGrid w:val="0"/>
          <w:color w:val="auto"/>
          <w:szCs w:val="18"/>
        </w:rPr>
        <w:t xml:space="preserve">. Values were estimated under the null assumption </w:t>
      </w:r>
      <m:oMath>
        <m:r>
          <w:rPr>
            <w:rFonts w:ascii="Cambria Math" w:hAnsi="Cambria Math"/>
            <w:color w:val="auto"/>
          </w:rPr>
          <m:t>c</m:t>
        </m:r>
        <m:r>
          <m:rPr>
            <m:sty m:val="p"/>
          </m:rPr>
          <w:rPr>
            <w:rFonts w:ascii="Cambria Math" w:hAnsi="Cambria Math"/>
            <w:color w:val="auto"/>
          </w:rPr>
          <m:t>=</m:t>
        </m:r>
        <m:sSup>
          <m:sSupPr>
            <m:ctrlPr>
              <w:rPr>
                <w:rFonts w:ascii="Cambria Math" w:hAnsi="Cambria Math"/>
                <w:color w:val="auto"/>
              </w:rPr>
            </m:ctrlPr>
          </m:sSupPr>
          <m:e>
            <m:r>
              <w:rPr>
                <w:rFonts w:ascii="Cambria Math" w:hAnsi="Cambria Math"/>
                <w:color w:val="auto"/>
              </w:rPr>
              <m:t>h</m:t>
            </m:r>
          </m:e>
          <m:sup>
            <m:r>
              <w:rPr>
                <w:rFonts w:ascii="Cambria Math" w:hAnsi="Cambria Math"/>
                <w:color w:val="auto"/>
              </w:rPr>
              <m:t>2</m:t>
            </m:r>
          </m:sup>
        </m:sSup>
      </m:oMath>
      <w:r w:rsidRPr="003D74DF">
        <w:rPr>
          <w:rFonts w:cs="Times New Roman"/>
          <w:snapToGrid w:val="0"/>
          <w:color w:val="auto"/>
          <w:szCs w:val="18"/>
        </w:rPr>
        <w:t xml:space="preserve"> using </w:t>
      </w:r>
      <w:r w:rsidR="00614E28" w:rsidRPr="003D74DF">
        <w:rPr>
          <w:rFonts w:cs="Times New Roman"/>
          <w:snapToGrid w:val="0"/>
          <w:color w:val="auto"/>
          <w:szCs w:val="18"/>
        </w:rPr>
        <w:t>1000</w:t>
      </w:r>
      <w:r w:rsidRPr="003D74DF">
        <w:rPr>
          <w:rFonts w:cs="Times New Roman"/>
          <w:snapToGrid w:val="0"/>
          <w:color w:val="auto"/>
          <w:szCs w:val="18"/>
        </w:rPr>
        <w:t xml:space="preserve"> bootstrap resamples. High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rFonts w:cs="Times New Roman"/>
          <w:snapToGrid w:val="0"/>
          <w:color w:val="auto"/>
          <w:szCs w:val="18"/>
        </w:rPr>
        <w:t xml:space="preserve"> values relative to the neutral genetic differentiation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r>
          <m:rPr>
            <m:sty m:val="p"/>
          </m:rPr>
          <w:rPr>
            <w:rFonts w:ascii="Cambria Math" w:hAnsi="Cambria Math"/>
            <w:color w:val="auto"/>
          </w:rPr>
          <m:t>=</m:t>
        </m:r>
        <m:r>
          <w:rPr>
            <w:rFonts w:ascii="Cambria Math" w:hAnsi="Cambria Math"/>
            <w:color w:val="auto"/>
          </w:rPr>
          <m:t>0.03</m:t>
        </m:r>
      </m:oMath>
      <w:r w:rsidRPr="003D74DF">
        <w:rPr>
          <w:rFonts w:cs="Times New Roman"/>
          <w:snapToGrid w:val="0"/>
          <w:color w:val="auto"/>
          <w:szCs w:val="18"/>
        </w:rPr>
        <w:t>) indicate strong phenotypic divergence and suggest the action of divergent selection across populations.</w:t>
      </w:r>
    </w:p>
    <w:tbl>
      <w:tblPr>
        <w:tblW w:w="10465" w:type="dxa"/>
        <w:jc w:val="center"/>
        <w:tblBorders>
          <w:top w:val="single" w:sz="8" w:space="0" w:color="auto"/>
          <w:bottom w:val="single" w:sz="8" w:space="0" w:color="auto"/>
        </w:tblBorders>
        <w:tblLayout w:type="fixed"/>
        <w:tblCellMar>
          <w:left w:w="0" w:type="dxa"/>
          <w:right w:w="0" w:type="dxa"/>
        </w:tblCellMar>
        <w:tblLook w:val="0020" w:firstRow="1" w:lastRow="0" w:firstColumn="0" w:lastColumn="0" w:noHBand="0" w:noVBand="0"/>
      </w:tblPr>
      <w:tblGrid>
        <w:gridCol w:w="2740"/>
        <w:gridCol w:w="1785"/>
        <w:gridCol w:w="3083"/>
        <w:gridCol w:w="2857"/>
      </w:tblGrid>
      <w:tr w:rsidR="006C19EA" w:rsidRPr="003D74DF" w14:paraId="7B898CE9" w14:textId="77777777" w:rsidTr="00797A62">
        <w:trPr>
          <w:tblHeader/>
          <w:jc w:val="center"/>
        </w:trPr>
        <w:tc>
          <w:tcPr>
            <w:tcW w:w="1309" w:type="pct"/>
            <w:tcBorders>
              <w:top w:val="single" w:sz="8" w:space="0" w:color="auto"/>
              <w:bottom w:val="single" w:sz="4" w:space="0" w:color="auto"/>
            </w:tcBorders>
            <w:vAlign w:val="center"/>
          </w:tcPr>
          <w:p w14:paraId="7E3E98C7" w14:textId="77777777" w:rsidR="004710C0" w:rsidRPr="003D74DF" w:rsidRDefault="004710C0" w:rsidP="00797A62">
            <w:pPr>
              <w:adjustRightInd w:val="0"/>
              <w:snapToGrid w:val="0"/>
              <w:spacing w:line="240" w:lineRule="auto"/>
              <w:jc w:val="center"/>
              <w:rPr>
                <w:b/>
                <w:color w:val="auto"/>
              </w:rPr>
            </w:pPr>
            <w:r w:rsidRPr="003D74DF">
              <w:rPr>
                <w:b/>
                <w:color w:val="auto"/>
              </w:rPr>
              <w:br w:type="page"/>
            </w:r>
            <w:r w:rsidRPr="003D74DF">
              <w:rPr>
                <w:b/>
                <w:bCs/>
                <w:color w:val="auto"/>
              </w:rPr>
              <w:t>Trait</w:t>
            </w:r>
          </w:p>
        </w:tc>
        <w:tc>
          <w:tcPr>
            <w:tcW w:w="853" w:type="pct"/>
            <w:tcBorders>
              <w:top w:val="single" w:sz="8" w:space="0" w:color="auto"/>
              <w:bottom w:val="single" w:sz="4" w:space="0" w:color="auto"/>
            </w:tcBorders>
            <w:vAlign w:val="center"/>
          </w:tcPr>
          <w:p w14:paraId="427816B5" w14:textId="77777777" w:rsidR="004710C0" w:rsidRPr="003D74DF" w:rsidRDefault="004710C0" w:rsidP="00797A62">
            <w:pPr>
              <w:adjustRightInd w:val="0"/>
              <w:snapToGrid w:val="0"/>
              <w:spacing w:line="240" w:lineRule="auto"/>
              <w:jc w:val="center"/>
              <w:rPr>
                <w:b/>
                <w:color w:val="auto"/>
              </w:rPr>
            </w:pPr>
            <w:r w:rsidRPr="003D74DF">
              <w:rPr>
                <w:b/>
                <w:bCs/>
                <w:color w:val="auto"/>
              </w:rPr>
              <w:t>Pst Values</w:t>
            </w:r>
          </w:p>
        </w:tc>
        <w:tc>
          <w:tcPr>
            <w:tcW w:w="1473" w:type="pct"/>
            <w:tcBorders>
              <w:top w:val="single" w:sz="8" w:space="0" w:color="auto"/>
              <w:bottom w:val="single" w:sz="4" w:space="0" w:color="auto"/>
            </w:tcBorders>
            <w:vAlign w:val="center"/>
          </w:tcPr>
          <w:p w14:paraId="140C06E2" w14:textId="1517E1BF" w:rsidR="004710C0" w:rsidRPr="003D74DF" w:rsidRDefault="004710C0" w:rsidP="00797A62">
            <w:pPr>
              <w:adjustRightInd w:val="0"/>
              <w:snapToGrid w:val="0"/>
              <w:spacing w:line="240" w:lineRule="auto"/>
              <w:jc w:val="center"/>
              <w:rPr>
                <w:b/>
                <w:color w:val="auto"/>
              </w:rPr>
            </w:pPr>
            <w:r w:rsidRPr="003D74DF">
              <w:rPr>
                <w:b/>
                <w:bCs/>
                <w:color w:val="auto"/>
              </w:rPr>
              <w:t xml:space="preserve">95% </w:t>
            </w:r>
            <w:r w:rsidRPr="005A498D">
              <w:rPr>
                <w:b/>
                <w:bCs/>
                <w:color w:val="auto"/>
                <w:highlight w:val="yellow"/>
              </w:rPr>
              <w:t>L</w:t>
            </w:r>
            <w:commentRangeStart w:id="138"/>
            <w:commentRangeStart w:id="139"/>
            <w:r w:rsidRPr="005A498D">
              <w:rPr>
                <w:b/>
                <w:bCs/>
                <w:color w:val="auto"/>
                <w:highlight w:val="yellow"/>
              </w:rPr>
              <w:t>o</w:t>
            </w:r>
            <w:commentRangeEnd w:id="138"/>
            <w:r w:rsidR="005A498D">
              <w:rPr>
                <w:rStyle w:val="Refdecomentario"/>
              </w:rPr>
              <w:commentReference w:id="138"/>
            </w:r>
            <w:commentRangeEnd w:id="139"/>
            <w:r w:rsidR="009875C3">
              <w:rPr>
                <w:rStyle w:val="Refdecomentario"/>
              </w:rPr>
              <w:commentReference w:id="139"/>
            </w:r>
            <w:r w:rsidRPr="005A498D">
              <w:rPr>
                <w:b/>
                <w:bCs/>
                <w:color w:val="auto"/>
                <w:highlight w:val="yellow"/>
              </w:rPr>
              <w:t>w</w:t>
            </w:r>
            <w:ins w:id="140" w:author="INIA" w:date="2025-11-06T13:41:00Z" w16du:dateUtc="2025-11-06T18:41:00Z">
              <w:r w:rsidR="00EB2284">
                <w:rPr>
                  <w:b/>
                  <w:bCs/>
                  <w:color w:val="auto"/>
                  <w:highlight w:val="yellow"/>
                </w:rPr>
                <w:t xml:space="preserve"> </w:t>
              </w:r>
            </w:ins>
            <w:r w:rsidRPr="005A498D">
              <w:rPr>
                <w:b/>
                <w:bCs/>
                <w:color w:val="auto"/>
                <w:highlight w:val="yellow"/>
              </w:rPr>
              <w:t>Bound</w:t>
            </w:r>
            <w:ins w:id="141" w:author="INIA" w:date="2025-11-06T13:41:00Z" w16du:dateUtc="2025-11-06T18:41:00Z">
              <w:r w:rsidR="00EB2284">
                <w:rPr>
                  <w:b/>
                  <w:bCs/>
                  <w:color w:val="auto"/>
                  <w:highlight w:val="yellow"/>
                </w:rPr>
                <w:t xml:space="preserve"> </w:t>
              </w:r>
            </w:ins>
            <w:r w:rsidRPr="005A498D">
              <w:rPr>
                <w:b/>
                <w:bCs/>
                <w:color w:val="auto"/>
                <w:highlight w:val="yellow"/>
              </w:rPr>
              <w:t>CI</w:t>
            </w:r>
          </w:p>
        </w:tc>
        <w:tc>
          <w:tcPr>
            <w:tcW w:w="1365" w:type="pct"/>
            <w:tcBorders>
              <w:top w:val="single" w:sz="8" w:space="0" w:color="auto"/>
              <w:bottom w:val="single" w:sz="4" w:space="0" w:color="auto"/>
            </w:tcBorders>
            <w:vAlign w:val="center"/>
          </w:tcPr>
          <w:p w14:paraId="2C70B982" w14:textId="6B3C37D4" w:rsidR="004710C0" w:rsidRPr="003D74DF" w:rsidRDefault="004710C0" w:rsidP="00797A62">
            <w:pPr>
              <w:adjustRightInd w:val="0"/>
              <w:snapToGrid w:val="0"/>
              <w:spacing w:line="240" w:lineRule="auto"/>
              <w:jc w:val="center"/>
              <w:rPr>
                <w:b/>
                <w:color w:val="auto"/>
              </w:rPr>
            </w:pPr>
            <w:r w:rsidRPr="003D74DF">
              <w:rPr>
                <w:b/>
                <w:bCs/>
                <w:color w:val="auto"/>
              </w:rPr>
              <w:t xml:space="preserve">95% </w:t>
            </w:r>
            <w:r w:rsidRPr="005A498D">
              <w:rPr>
                <w:b/>
                <w:bCs/>
                <w:color w:val="auto"/>
                <w:highlight w:val="yellow"/>
              </w:rPr>
              <w:t>Up</w:t>
            </w:r>
            <w:ins w:id="142" w:author="INIA" w:date="2025-11-06T13:41:00Z" w16du:dateUtc="2025-11-06T18:41:00Z">
              <w:r w:rsidR="00EB2284">
                <w:rPr>
                  <w:b/>
                  <w:bCs/>
                  <w:color w:val="auto"/>
                  <w:highlight w:val="yellow"/>
                </w:rPr>
                <w:t xml:space="preserve"> </w:t>
              </w:r>
            </w:ins>
            <w:r w:rsidRPr="005A498D">
              <w:rPr>
                <w:b/>
                <w:bCs/>
                <w:color w:val="auto"/>
                <w:highlight w:val="yellow"/>
              </w:rPr>
              <w:t>Bound</w:t>
            </w:r>
            <w:ins w:id="143" w:author="INIA" w:date="2025-11-06T13:41:00Z" w16du:dateUtc="2025-11-06T18:41:00Z">
              <w:r w:rsidR="00EB2284">
                <w:rPr>
                  <w:b/>
                  <w:bCs/>
                  <w:color w:val="auto"/>
                  <w:highlight w:val="yellow"/>
                </w:rPr>
                <w:t xml:space="preserve"> </w:t>
              </w:r>
            </w:ins>
            <w:r w:rsidRPr="005A498D">
              <w:rPr>
                <w:b/>
                <w:bCs/>
                <w:color w:val="auto"/>
                <w:highlight w:val="yellow"/>
              </w:rPr>
              <w:t>CI</w:t>
            </w:r>
          </w:p>
        </w:tc>
      </w:tr>
      <w:tr w:rsidR="006C19EA" w:rsidRPr="003D74DF" w14:paraId="24D13131" w14:textId="77777777" w:rsidTr="00797A62">
        <w:trPr>
          <w:jc w:val="center"/>
        </w:trPr>
        <w:tc>
          <w:tcPr>
            <w:tcW w:w="1309" w:type="pct"/>
            <w:tcBorders>
              <w:top w:val="single" w:sz="4" w:space="0" w:color="auto"/>
            </w:tcBorders>
            <w:vAlign w:val="center"/>
          </w:tcPr>
          <w:p w14:paraId="66EFBAEE" w14:textId="77777777" w:rsidR="004710C0" w:rsidRPr="003D74DF" w:rsidRDefault="004710C0" w:rsidP="00797A62">
            <w:pPr>
              <w:adjustRightInd w:val="0"/>
              <w:snapToGrid w:val="0"/>
              <w:spacing w:line="240" w:lineRule="auto"/>
              <w:jc w:val="center"/>
              <w:rPr>
                <w:color w:val="auto"/>
              </w:rPr>
            </w:pPr>
            <w:r w:rsidRPr="003D74DF">
              <w:rPr>
                <w:color w:val="auto"/>
              </w:rPr>
              <w:t>DBH</w:t>
            </w:r>
          </w:p>
        </w:tc>
        <w:tc>
          <w:tcPr>
            <w:tcW w:w="853" w:type="pct"/>
            <w:tcBorders>
              <w:top w:val="single" w:sz="4" w:space="0" w:color="auto"/>
            </w:tcBorders>
            <w:vAlign w:val="center"/>
          </w:tcPr>
          <w:p w14:paraId="15E33912" w14:textId="77777777" w:rsidR="004710C0" w:rsidRPr="003D74DF" w:rsidRDefault="004710C0" w:rsidP="00797A62">
            <w:pPr>
              <w:adjustRightInd w:val="0"/>
              <w:snapToGrid w:val="0"/>
              <w:spacing w:line="240" w:lineRule="auto"/>
              <w:jc w:val="center"/>
              <w:rPr>
                <w:color w:val="auto"/>
              </w:rPr>
            </w:pPr>
            <w:r w:rsidRPr="003D74DF">
              <w:rPr>
                <w:color w:val="auto"/>
              </w:rPr>
              <w:t>0.92</w:t>
            </w:r>
          </w:p>
        </w:tc>
        <w:tc>
          <w:tcPr>
            <w:tcW w:w="1473" w:type="pct"/>
            <w:tcBorders>
              <w:top w:val="single" w:sz="4" w:space="0" w:color="auto"/>
            </w:tcBorders>
            <w:vAlign w:val="center"/>
          </w:tcPr>
          <w:p w14:paraId="49111DA3" w14:textId="77777777" w:rsidR="004710C0" w:rsidRPr="003D74DF" w:rsidRDefault="004710C0" w:rsidP="00797A62">
            <w:pPr>
              <w:adjustRightInd w:val="0"/>
              <w:snapToGrid w:val="0"/>
              <w:spacing w:line="240" w:lineRule="auto"/>
              <w:jc w:val="center"/>
              <w:rPr>
                <w:color w:val="auto"/>
              </w:rPr>
            </w:pPr>
            <w:r w:rsidRPr="003D74DF">
              <w:rPr>
                <w:color w:val="auto"/>
              </w:rPr>
              <w:t>0.90</w:t>
            </w:r>
          </w:p>
        </w:tc>
        <w:tc>
          <w:tcPr>
            <w:tcW w:w="1365" w:type="pct"/>
            <w:tcBorders>
              <w:top w:val="single" w:sz="4" w:space="0" w:color="auto"/>
            </w:tcBorders>
            <w:vAlign w:val="center"/>
          </w:tcPr>
          <w:p w14:paraId="30AAD59A" w14:textId="77777777" w:rsidR="004710C0" w:rsidRPr="003D74DF" w:rsidRDefault="004710C0" w:rsidP="00797A62">
            <w:pPr>
              <w:adjustRightInd w:val="0"/>
              <w:snapToGrid w:val="0"/>
              <w:spacing w:line="240" w:lineRule="auto"/>
              <w:jc w:val="center"/>
              <w:rPr>
                <w:color w:val="auto"/>
              </w:rPr>
            </w:pPr>
            <w:r w:rsidRPr="003D74DF">
              <w:rPr>
                <w:color w:val="auto"/>
              </w:rPr>
              <w:t>0.94</w:t>
            </w:r>
          </w:p>
        </w:tc>
      </w:tr>
      <w:tr w:rsidR="006C19EA" w:rsidRPr="003D74DF" w14:paraId="08D2450C" w14:textId="77777777" w:rsidTr="00797A62">
        <w:trPr>
          <w:jc w:val="center"/>
        </w:trPr>
        <w:tc>
          <w:tcPr>
            <w:tcW w:w="1309" w:type="pct"/>
            <w:vAlign w:val="center"/>
          </w:tcPr>
          <w:p w14:paraId="0858D9C7" w14:textId="77777777" w:rsidR="004710C0" w:rsidRPr="003D74DF" w:rsidRDefault="004710C0" w:rsidP="00797A62">
            <w:pPr>
              <w:adjustRightInd w:val="0"/>
              <w:snapToGrid w:val="0"/>
              <w:spacing w:line="240" w:lineRule="auto"/>
              <w:jc w:val="center"/>
              <w:rPr>
                <w:color w:val="auto"/>
              </w:rPr>
            </w:pPr>
            <w:r w:rsidRPr="003D74DF">
              <w:rPr>
                <w:color w:val="auto"/>
              </w:rPr>
              <w:t>Crown diameter</w:t>
            </w:r>
          </w:p>
        </w:tc>
        <w:tc>
          <w:tcPr>
            <w:tcW w:w="853" w:type="pct"/>
            <w:vAlign w:val="center"/>
          </w:tcPr>
          <w:p w14:paraId="53A76AE1" w14:textId="77777777" w:rsidR="004710C0" w:rsidRPr="003D74DF" w:rsidRDefault="004710C0" w:rsidP="00797A62">
            <w:pPr>
              <w:adjustRightInd w:val="0"/>
              <w:snapToGrid w:val="0"/>
              <w:spacing w:line="240" w:lineRule="auto"/>
              <w:jc w:val="center"/>
              <w:rPr>
                <w:color w:val="auto"/>
              </w:rPr>
            </w:pPr>
            <w:r w:rsidRPr="003D74DF">
              <w:rPr>
                <w:color w:val="auto"/>
              </w:rPr>
              <w:t>0.83</w:t>
            </w:r>
          </w:p>
        </w:tc>
        <w:tc>
          <w:tcPr>
            <w:tcW w:w="1473" w:type="pct"/>
            <w:vAlign w:val="center"/>
          </w:tcPr>
          <w:p w14:paraId="58BC0D6F" w14:textId="77777777" w:rsidR="004710C0" w:rsidRPr="003D74DF" w:rsidRDefault="004710C0" w:rsidP="00797A62">
            <w:pPr>
              <w:adjustRightInd w:val="0"/>
              <w:snapToGrid w:val="0"/>
              <w:spacing w:line="240" w:lineRule="auto"/>
              <w:jc w:val="center"/>
              <w:rPr>
                <w:color w:val="auto"/>
              </w:rPr>
            </w:pPr>
            <w:r w:rsidRPr="003D74DF">
              <w:rPr>
                <w:color w:val="auto"/>
              </w:rPr>
              <w:t>0.79</w:t>
            </w:r>
          </w:p>
        </w:tc>
        <w:tc>
          <w:tcPr>
            <w:tcW w:w="1365" w:type="pct"/>
            <w:vAlign w:val="center"/>
          </w:tcPr>
          <w:p w14:paraId="415C310B" w14:textId="77777777" w:rsidR="004710C0" w:rsidRPr="003D74DF" w:rsidRDefault="004710C0" w:rsidP="00797A62">
            <w:pPr>
              <w:adjustRightInd w:val="0"/>
              <w:snapToGrid w:val="0"/>
              <w:spacing w:line="240" w:lineRule="auto"/>
              <w:jc w:val="center"/>
              <w:rPr>
                <w:color w:val="auto"/>
              </w:rPr>
            </w:pPr>
            <w:r w:rsidRPr="003D74DF">
              <w:rPr>
                <w:color w:val="auto"/>
              </w:rPr>
              <w:t>0.88</w:t>
            </w:r>
          </w:p>
        </w:tc>
      </w:tr>
      <w:tr w:rsidR="006C19EA" w:rsidRPr="003D74DF" w14:paraId="1E6310DB" w14:textId="77777777" w:rsidTr="00797A62">
        <w:trPr>
          <w:jc w:val="center"/>
        </w:trPr>
        <w:tc>
          <w:tcPr>
            <w:tcW w:w="1309" w:type="pct"/>
            <w:vAlign w:val="center"/>
          </w:tcPr>
          <w:p w14:paraId="05AF8CDE" w14:textId="77777777" w:rsidR="004710C0" w:rsidRPr="003D74DF" w:rsidRDefault="004710C0" w:rsidP="00797A62">
            <w:pPr>
              <w:adjustRightInd w:val="0"/>
              <w:snapToGrid w:val="0"/>
              <w:spacing w:line="240" w:lineRule="auto"/>
              <w:jc w:val="center"/>
              <w:rPr>
                <w:color w:val="auto"/>
              </w:rPr>
            </w:pPr>
            <w:r w:rsidRPr="003D74DF">
              <w:rPr>
                <w:color w:val="auto"/>
              </w:rPr>
              <w:t>Branch height</w:t>
            </w:r>
          </w:p>
        </w:tc>
        <w:tc>
          <w:tcPr>
            <w:tcW w:w="853" w:type="pct"/>
            <w:vAlign w:val="center"/>
          </w:tcPr>
          <w:p w14:paraId="3ABBDA45" w14:textId="77777777" w:rsidR="004710C0" w:rsidRPr="003D74DF" w:rsidRDefault="004710C0" w:rsidP="00797A62">
            <w:pPr>
              <w:adjustRightInd w:val="0"/>
              <w:snapToGrid w:val="0"/>
              <w:spacing w:line="240" w:lineRule="auto"/>
              <w:jc w:val="center"/>
              <w:rPr>
                <w:color w:val="auto"/>
              </w:rPr>
            </w:pPr>
            <w:r w:rsidRPr="003D74DF">
              <w:rPr>
                <w:color w:val="auto"/>
              </w:rPr>
              <w:t>0.93</w:t>
            </w:r>
          </w:p>
        </w:tc>
        <w:tc>
          <w:tcPr>
            <w:tcW w:w="1473" w:type="pct"/>
            <w:vAlign w:val="center"/>
          </w:tcPr>
          <w:p w14:paraId="53B156B1" w14:textId="77777777" w:rsidR="004710C0" w:rsidRPr="003D74DF" w:rsidRDefault="004710C0" w:rsidP="00797A62">
            <w:pPr>
              <w:adjustRightInd w:val="0"/>
              <w:snapToGrid w:val="0"/>
              <w:spacing w:line="240" w:lineRule="auto"/>
              <w:jc w:val="center"/>
              <w:rPr>
                <w:color w:val="auto"/>
              </w:rPr>
            </w:pPr>
            <w:r w:rsidRPr="003D74DF">
              <w:rPr>
                <w:color w:val="auto"/>
              </w:rPr>
              <w:t>0.91</w:t>
            </w:r>
          </w:p>
        </w:tc>
        <w:tc>
          <w:tcPr>
            <w:tcW w:w="1365" w:type="pct"/>
            <w:vAlign w:val="center"/>
          </w:tcPr>
          <w:p w14:paraId="5557A508" w14:textId="77777777" w:rsidR="004710C0" w:rsidRPr="003D74DF" w:rsidRDefault="004710C0" w:rsidP="00797A62">
            <w:pPr>
              <w:adjustRightInd w:val="0"/>
              <w:snapToGrid w:val="0"/>
              <w:spacing w:line="240" w:lineRule="auto"/>
              <w:jc w:val="center"/>
              <w:rPr>
                <w:color w:val="auto"/>
              </w:rPr>
            </w:pPr>
            <w:r w:rsidRPr="003D74DF">
              <w:rPr>
                <w:color w:val="auto"/>
              </w:rPr>
              <w:t>0.95</w:t>
            </w:r>
          </w:p>
        </w:tc>
      </w:tr>
      <w:tr w:rsidR="006C19EA" w:rsidRPr="003D74DF" w14:paraId="4607C7F9" w14:textId="77777777" w:rsidTr="00797A62">
        <w:trPr>
          <w:jc w:val="center"/>
        </w:trPr>
        <w:tc>
          <w:tcPr>
            <w:tcW w:w="1309" w:type="pct"/>
            <w:vAlign w:val="center"/>
          </w:tcPr>
          <w:p w14:paraId="598A5914" w14:textId="77777777" w:rsidR="004710C0" w:rsidRPr="003D74DF" w:rsidRDefault="004710C0" w:rsidP="00797A62">
            <w:pPr>
              <w:adjustRightInd w:val="0"/>
              <w:snapToGrid w:val="0"/>
              <w:spacing w:line="240" w:lineRule="auto"/>
              <w:jc w:val="center"/>
              <w:rPr>
                <w:color w:val="auto"/>
              </w:rPr>
            </w:pPr>
            <w:r w:rsidRPr="003D74DF">
              <w:rPr>
                <w:color w:val="auto"/>
              </w:rPr>
              <w:t>Total height</w:t>
            </w:r>
          </w:p>
        </w:tc>
        <w:tc>
          <w:tcPr>
            <w:tcW w:w="853" w:type="pct"/>
            <w:vAlign w:val="center"/>
          </w:tcPr>
          <w:p w14:paraId="2B8844F6" w14:textId="77777777" w:rsidR="004710C0" w:rsidRPr="003D74DF" w:rsidRDefault="004710C0" w:rsidP="00797A62">
            <w:pPr>
              <w:adjustRightInd w:val="0"/>
              <w:snapToGrid w:val="0"/>
              <w:spacing w:line="240" w:lineRule="auto"/>
              <w:jc w:val="center"/>
              <w:rPr>
                <w:color w:val="auto"/>
              </w:rPr>
            </w:pPr>
            <w:r w:rsidRPr="003D74DF">
              <w:rPr>
                <w:color w:val="auto"/>
              </w:rPr>
              <w:t>0.94</w:t>
            </w:r>
          </w:p>
        </w:tc>
        <w:tc>
          <w:tcPr>
            <w:tcW w:w="1473" w:type="pct"/>
            <w:vAlign w:val="center"/>
          </w:tcPr>
          <w:p w14:paraId="25CA4C0A" w14:textId="77777777" w:rsidR="004710C0" w:rsidRPr="003D74DF" w:rsidRDefault="004710C0" w:rsidP="00797A62">
            <w:pPr>
              <w:adjustRightInd w:val="0"/>
              <w:snapToGrid w:val="0"/>
              <w:spacing w:line="240" w:lineRule="auto"/>
              <w:jc w:val="center"/>
              <w:rPr>
                <w:color w:val="auto"/>
              </w:rPr>
            </w:pPr>
            <w:r w:rsidRPr="003D74DF">
              <w:rPr>
                <w:color w:val="auto"/>
              </w:rPr>
              <w:t>0.93</w:t>
            </w:r>
          </w:p>
        </w:tc>
        <w:tc>
          <w:tcPr>
            <w:tcW w:w="1365" w:type="pct"/>
            <w:vAlign w:val="center"/>
          </w:tcPr>
          <w:p w14:paraId="5CD3D7B9" w14:textId="77777777" w:rsidR="004710C0" w:rsidRPr="003D74DF" w:rsidRDefault="004710C0" w:rsidP="00797A62">
            <w:pPr>
              <w:adjustRightInd w:val="0"/>
              <w:snapToGrid w:val="0"/>
              <w:spacing w:line="240" w:lineRule="auto"/>
              <w:jc w:val="center"/>
              <w:rPr>
                <w:color w:val="auto"/>
              </w:rPr>
            </w:pPr>
            <w:r w:rsidRPr="003D74DF">
              <w:rPr>
                <w:color w:val="auto"/>
              </w:rPr>
              <w:t>0.95</w:t>
            </w:r>
          </w:p>
        </w:tc>
      </w:tr>
      <w:tr w:rsidR="006C19EA" w:rsidRPr="003D74DF" w14:paraId="08A753BF" w14:textId="77777777" w:rsidTr="00797A62">
        <w:trPr>
          <w:jc w:val="center"/>
        </w:trPr>
        <w:tc>
          <w:tcPr>
            <w:tcW w:w="1309" w:type="pct"/>
            <w:vAlign w:val="center"/>
          </w:tcPr>
          <w:p w14:paraId="338F6749" w14:textId="77777777" w:rsidR="004710C0" w:rsidRPr="003D74DF" w:rsidRDefault="004710C0" w:rsidP="00797A62">
            <w:pPr>
              <w:adjustRightInd w:val="0"/>
              <w:snapToGrid w:val="0"/>
              <w:spacing w:line="240" w:lineRule="auto"/>
              <w:jc w:val="center"/>
              <w:rPr>
                <w:color w:val="auto"/>
              </w:rPr>
            </w:pPr>
            <w:r w:rsidRPr="003D74DF">
              <w:rPr>
                <w:color w:val="auto"/>
              </w:rPr>
              <w:t>Tree form</w:t>
            </w:r>
          </w:p>
        </w:tc>
        <w:tc>
          <w:tcPr>
            <w:tcW w:w="853" w:type="pct"/>
            <w:vAlign w:val="center"/>
          </w:tcPr>
          <w:p w14:paraId="1F7A2E78" w14:textId="77777777" w:rsidR="004710C0" w:rsidRPr="003D74DF" w:rsidRDefault="004710C0" w:rsidP="00797A62">
            <w:pPr>
              <w:adjustRightInd w:val="0"/>
              <w:snapToGrid w:val="0"/>
              <w:spacing w:line="240" w:lineRule="auto"/>
              <w:jc w:val="center"/>
              <w:rPr>
                <w:color w:val="auto"/>
              </w:rPr>
            </w:pPr>
            <w:r w:rsidRPr="003D74DF">
              <w:rPr>
                <w:color w:val="auto"/>
              </w:rPr>
              <w:t>0.96</w:t>
            </w:r>
          </w:p>
        </w:tc>
        <w:tc>
          <w:tcPr>
            <w:tcW w:w="1473" w:type="pct"/>
            <w:vAlign w:val="center"/>
          </w:tcPr>
          <w:p w14:paraId="2D5567FE" w14:textId="77777777" w:rsidR="004710C0" w:rsidRPr="003D74DF" w:rsidRDefault="004710C0" w:rsidP="00797A62">
            <w:pPr>
              <w:adjustRightInd w:val="0"/>
              <w:snapToGrid w:val="0"/>
              <w:spacing w:line="240" w:lineRule="auto"/>
              <w:jc w:val="center"/>
              <w:rPr>
                <w:color w:val="auto"/>
              </w:rPr>
            </w:pPr>
            <w:r w:rsidRPr="003D74DF">
              <w:rPr>
                <w:color w:val="auto"/>
              </w:rPr>
              <w:t>0.95</w:t>
            </w:r>
          </w:p>
        </w:tc>
        <w:tc>
          <w:tcPr>
            <w:tcW w:w="1365" w:type="pct"/>
            <w:vAlign w:val="center"/>
          </w:tcPr>
          <w:p w14:paraId="4083502B" w14:textId="77777777" w:rsidR="004710C0" w:rsidRPr="003D74DF" w:rsidRDefault="004710C0" w:rsidP="00797A62">
            <w:pPr>
              <w:adjustRightInd w:val="0"/>
              <w:snapToGrid w:val="0"/>
              <w:spacing w:line="240" w:lineRule="auto"/>
              <w:jc w:val="center"/>
              <w:rPr>
                <w:color w:val="auto"/>
              </w:rPr>
            </w:pPr>
            <w:r w:rsidRPr="003D74DF">
              <w:rPr>
                <w:color w:val="auto"/>
              </w:rPr>
              <w:t>0.97</w:t>
            </w:r>
          </w:p>
        </w:tc>
      </w:tr>
      <w:tr w:rsidR="006C19EA" w:rsidRPr="003D74DF" w14:paraId="46855DE2" w14:textId="77777777" w:rsidTr="00797A62">
        <w:trPr>
          <w:jc w:val="center"/>
        </w:trPr>
        <w:tc>
          <w:tcPr>
            <w:tcW w:w="1309" w:type="pct"/>
            <w:vAlign w:val="center"/>
          </w:tcPr>
          <w:p w14:paraId="16447CDD" w14:textId="77777777" w:rsidR="004710C0" w:rsidRPr="003D74DF" w:rsidRDefault="004710C0" w:rsidP="00797A62">
            <w:pPr>
              <w:adjustRightInd w:val="0"/>
              <w:snapToGrid w:val="0"/>
              <w:spacing w:line="240" w:lineRule="auto"/>
              <w:jc w:val="center"/>
              <w:rPr>
                <w:color w:val="auto"/>
              </w:rPr>
            </w:pPr>
            <w:r w:rsidRPr="003D74DF">
              <w:rPr>
                <w:color w:val="auto"/>
              </w:rPr>
              <w:t>Trunk quality</w:t>
            </w:r>
          </w:p>
        </w:tc>
        <w:tc>
          <w:tcPr>
            <w:tcW w:w="853" w:type="pct"/>
            <w:vAlign w:val="center"/>
          </w:tcPr>
          <w:p w14:paraId="5C76DFC8" w14:textId="77777777" w:rsidR="004710C0" w:rsidRPr="003D74DF" w:rsidRDefault="004710C0" w:rsidP="00797A62">
            <w:pPr>
              <w:adjustRightInd w:val="0"/>
              <w:snapToGrid w:val="0"/>
              <w:spacing w:line="240" w:lineRule="auto"/>
              <w:jc w:val="center"/>
              <w:rPr>
                <w:color w:val="auto"/>
              </w:rPr>
            </w:pPr>
            <w:r w:rsidRPr="003D74DF">
              <w:rPr>
                <w:color w:val="auto"/>
              </w:rPr>
              <w:t>0.90</w:t>
            </w:r>
          </w:p>
        </w:tc>
        <w:tc>
          <w:tcPr>
            <w:tcW w:w="1473" w:type="pct"/>
            <w:vAlign w:val="center"/>
          </w:tcPr>
          <w:p w14:paraId="5773F005" w14:textId="77777777" w:rsidR="004710C0" w:rsidRPr="003D74DF" w:rsidRDefault="004710C0" w:rsidP="00797A62">
            <w:pPr>
              <w:adjustRightInd w:val="0"/>
              <w:snapToGrid w:val="0"/>
              <w:spacing w:line="240" w:lineRule="auto"/>
              <w:jc w:val="center"/>
              <w:rPr>
                <w:color w:val="auto"/>
              </w:rPr>
            </w:pPr>
            <w:r w:rsidRPr="003D74DF">
              <w:rPr>
                <w:color w:val="auto"/>
              </w:rPr>
              <w:t>0.87</w:t>
            </w:r>
          </w:p>
        </w:tc>
        <w:tc>
          <w:tcPr>
            <w:tcW w:w="1365" w:type="pct"/>
            <w:vAlign w:val="center"/>
          </w:tcPr>
          <w:p w14:paraId="15CBCD08" w14:textId="77777777" w:rsidR="004710C0" w:rsidRPr="003D74DF" w:rsidRDefault="004710C0" w:rsidP="00797A62">
            <w:pPr>
              <w:adjustRightInd w:val="0"/>
              <w:snapToGrid w:val="0"/>
              <w:spacing w:line="240" w:lineRule="auto"/>
              <w:jc w:val="center"/>
              <w:rPr>
                <w:color w:val="auto"/>
              </w:rPr>
            </w:pPr>
            <w:r w:rsidRPr="003D74DF">
              <w:rPr>
                <w:color w:val="auto"/>
              </w:rPr>
              <w:t>0.93</w:t>
            </w:r>
          </w:p>
        </w:tc>
      </w:tr>
      <w:tr w:rsidR="006C19EA" w:rsidRPr="003D74DF" w14:paraId="2780009B" w14:textId="77777777" w:rsidTr="00797A62">
        <w:trPr>
          <w:jc w:val="center"/>
        </w:trPr>
        <w:tc>
          <w:tcPr>
            <w:tcW w:w="1309" w:type="pct"/>
            <w:vAlign w:val="center"/>
          </w:tcPr>
          <w:p w14:paraId="056F86DD" w14:textId="77777777" w:rsidR="004710C0" w:rsidRPr="003D74DF" w:rsidRDefault="004710C0" w:rsidP="00797A62">
            <w:pPr>
              <w:adjustRightInd w:val="0"/>
              <w:snapToGrid w:val="0"/>
              <w:spacing w:line="240" w:lineRule="auto"/>
              <w:jc w:val="center"/>
              <w:rPr>
                <w:color w:val="auto"/>
              </w:rPr>
            </w:pPr>
            <w:r w:rsidRPr="003D74DF">
              <w:rPr>
                <w:color w:val="auto"/>
              </w:rPr>
              <w:t>Fruit production</w:t>
            </w:r>
          </w:p>
        </w:tc>
        <w:tc>
          <w:tcPr>
            <w:tcW w:w="853" w:type="pct"/>
            <w:vAlign w:val="center"/>
          </w:tcPr>
          <w:p w14:paraId="22958502" w14:textId="77777777" w:rsidR="004710C0" w:rsidRPr="003D74DF" w:rsidRDefault="004710C0" w:rsidP="00797A62">
            <w:pPr>
              <w:adjustRightInd w:val="0"/>
              <w:snapToGrid w:val="0"/>
              <w:spacing w:line="240" w:lineRule="auto"/>
              <w:jc w:val="center"/>
              <w:rPr>
                <w:color w:val="auto"/>
              </w:rPr>
            </w:pPr>
            <w:r w:rsidRPr="003D74DF">
              <w:rPr>
                <w:color w:val="auto"/>
              </w:rPr>
              <w:t>0.98</w:t>
            </w:r>
          </w:p>
        </w:tc>
        <w:tc>
          <w:tcPr>
            <w:tcW w:w="1473" w:type="pct"/>
            <w:vAlign w:val="center"/>
          </w:tcPr>
          <w:p w14:paraId="5D1C6475" w14:textId="77777777" w:rsidR="004710C0" w:rsidRPr="003D74DF" w:rsidRDefault="004710C0" w:rsidP="00797A62">
            <w:pPr>
              <w:adjustRightInd w:val="0"/>
              <w:snapToGrid w:val="0"/>
              <w:spacing w:line="240" w:lineRule="auto"/>
              <w:jc w:val="center"/>
              <w:rPr>
                <w:color w:val="auto"/>
              </w:rPr>
            </w:pPr>
            <w:r w:rsidRPr="003D74DF">
              <w:rPr>
                <w:color w:val="auto"/>
              </w:rPr>
              <w:t>0.97</w:t>
            </w:r>
          </w:p>
        </w:tc>
        <w:tc>
          <w:tcPr>
            <w:tcW w:w="1365" w:type="pct"/>
            <w:vAlign w:val="center"/>
          </w:tcPr>
          <w:p w14:paraId="2546C854" w14:textId="77777777" w:rsidR="004710C0" w:rsidRPr="003D74DF" w:rsidRDefault="004710C0" w:rsidP="00797A62">
            <w:pPr>
              <w:adjustRightInd w:val="0"/>
              <w:snapToGrid w:val="0"/>
              <w:spacing w:line="240" w:lineRule="auto"/>
              <w:jc w:val="center"/>
              <w:rPr>
                <w:color w:val="auto"/>
              </w:rPr>
            </w:pPr>
            <w:r w:rsidRPr="003D74DF">
              <w:rPr>
                <w:color w:val="auto"/>
              </w:rPr>
              <w:t>0.98</w:t>
            </w:r>
          </w:p>
        </w:tc>
      </w:tr>
      <w:tr w:rsidR="006C19EA" w:rsidRPr="003D74DF" w14:paraId="030E7C10" w14:textId="77777777" w:rsidTr="00797A62">
        <w:trPr>
          <w:jc w:val="center"/>
        </w:trPr>
        <w:tc>
          <w:tcPr>
            <w:tcW w:w="1309" w:type="pct"/>
            <w:vAlign w:val="center"/>
          </w:tcPr>
          <w:p w14:paraId="74A3F5B9" w14:textId="77777777" w:rsidR="004710C0" w:rsidRPr="003D74DF" w:rsidRDefault="004710C0" w:rsidP="00797A62">
            <w:pPr>
              <w:adjustRightInd w:val="0"/>
              <w:snapToGrid w:val="0"/>
              <w:spacing w:line="240" w:lineRule="auto"/>
              <w:jc w:val="center"/>
              <w:rPr>
                <w:color w:val="auto"/>
              </w:rPr>
            </w:pPr>
            <w:r w:rsidRPr="003D74DF">
              <w:rPr>
                <w:color w:val="auto"/>
              </w:rPr>
              <w:t>Fruit quality</w:t>
            </w:r>
          </w:p>
        </w:tc>
        <w:tc>
          <w:tcPr>
            <w:tcW w:w="853" w:type="pct"/>
            <w:vAlign w:val="center"/>
          </w:tcPr>
          <w:p w14:paraId="5116BBFB" w14:textId="77777777" w:rsidR="004710C0" w:rsidRPr="003D74DF" w:rsidRDefault="004710C0" w:rsidP="00797A62">
            <w:pPr>
              <w:adjustRightInd w:val="0"/>
              <w:snapToGrid w:val="0"/>
              <w:spacing w:line="240" w:lineRule="auto"/>
              <w:jc w:val="center"/>
              <w:rPr>
                <w:color w:val="auto"/>
              </w:rPr>
            </w:pPr>
            <w:r w:rsidRPr="003D74DF">
              <w:rPr>
                <w:color w:val="auto"/>
              </w:rPr>
              <w:t>0.96</w:t>
            </w:r>
          </w:p>
        </w:tc>
        <w:tc>
          <w:tcPr>
            <w:tcW w:w="1473" w:type="pct"/>
            <w:vAlign w:val="center"/>
          </w:tcPr>
          <w:p w14:paraId="70367D19" w14:textId="77777777" w:rsidR="004710C0" w:rsidRPr="003D74DF" w:rsidRDefault="004710C0" w:rsidP="00797A62">
            <w:pPr>
              <w:adjustRightInd w:val="0"/>
              <w:snapToGrid w:val="0"/>
              <w:spacing w:line="240" w:lineRule="auto"/>
              <w:jc w:val="center"/>
              <w:rPr>
                <w:color w:val="auto"/>
              </w:rPr>
            </w:pPr>
            <w:r w:rsidRPr="003D74DF">
              <w:rPr>
                <w:color w:val="auto"/>
              </w:rPr>
              <w:t>0.95</w:t>
            </w:r>
          </w:p>
        </w:tc>
        <w:tc>
          <w:tcPr>
            <w:tcW w:w="1365" w:type="pct"/>
            <w:vAlign w:val="center"/>
          </w:tcPr>
          <w:p w14:paraId="756A1E04" w14:textId="77777777" w:rsidR="004710C0" w:rsidRPr="003D74DF" w:rsidRDefault="004710C0" w:rsidP="00797A62">
            <w:pPr>
              <w:adjustRightInd w:val="0"/>
              <w:snapToGrid w:val="0"/>
              <w:spacing w:line="240" w:lineRule="auto"/>
              <w:jc w:val="center"/>
              <w:rPr>
                <w:color w:val="auto"/>
              </w:rPr>
            </w:pPr>
            <w:r w:rsidRPr="003D74DF">
              <w:rPr>
                <w:color w:val="auto"/>
              </w:rPr>
              <w:t>0.97</w:t>
            </w:r>
          </w:p>
        </w:tc>
      </w:tr>
      <w:tr w:rsidR="006C19EA" w:rsidRPr="003D74DF" w14:paraId="759CCBD4" w14:textId="77777777" w:rsidTr="00797A62">
        <w:trPr>
          <w:jc w:val="center"/>
        </w:trPr>
        <w:tc>
          <w:tcPr>
            <w:tcW w:w="1309" w:type="pct"/>
            <w:tcBorders>
              <w:bottom w:val="single" w:sz="8" w:space="0" w:color="auto"/>
            </w:tcBorders>
            <w:vAlign w:val="center"/>
          </w:tcPr>
          <w:p w14:paraId="5DBA27FC" w14:textId="77777777" w:rsidR="004710C0" w:rsidRPr="003D74DF" w:rsidRDefault="004710C0" w:rsidP="00797A62">
            <w:pPr>
              <w:adjustRightInd w:val="0"/>
              <w:snapToGrid w:val="0"/>
              <w:spacing w:line="240" w:lineRule="auto"/>
              <w:jc w:val="center"/>
              <w:rPr>
                <w:color w:val="auto"/>
              </w:rPr>
            </w:pPr>
            <w:r w:rsidRPr="003D74DF">
              <w:rPr>
                <w:color w:val="auto"/>
              </w:rPr>
              <w:t>Foliage quality</w:t>
            </w:r>
          </w:p>
        </w:tc>
        <w:tc>
          <w:tcPr>
            <w:tcW w:w="853" w:type="pct"/>
            <w:tcBorders>
              <w:bottom w:val="single" w:sz="8" w:space="0" w:color="auto"/>
            </w:tcBorders>
            <w:vAlign w:val="center"/>
          </w:tcPr>
          <w:p w14:paraId="499CD4E7" w14:textId="77777777" w:rsidR="004710C0" w:rsidRPr="003D74DF" w:rsidRDefault="004710C0" w:rsidP="00797A62">
            <w:pPr>
              <w:adjustRightInd w:val="0"/>
              <w:snapToGrid w:val="0"/>
              <w:spacing w:line="240" w:lineRule="auto"/>
              <w:jc w:val="center"/>
              <w:rPr>
                <w:color w:val="auto"/>
              </w:rPr>
            </w:pPr>
            <w:r w:rsidRPr="003D74DF">
              <w:rPr>
                <w:color w:val="auto"/>
              </w:rPr>
              <w:t>0.93</w:t>
            </w:r>
          </w:p>
        </w:tc>
        <w:tc>
          <w:tcPr>
            <w:tcW w:w="1473" w:type="pct"/>
            <w:tcBorders>
              <w:bottom w:val="single" w:sz="8" w:space="0" w:color="auto"/>
            </w:tcBorders>
            <w:vAlign w:val="center"/>
          </w:tcPr>
          <w:p w14:paraId="20A0710B" w14:textId="77777777" w:rsidR="004710C0" w:rsidRPr="003D74DF" w:rsidRDefault="004710C0" w:rsidP="00797A62">
            <w:pPr>
              <w:adjustRightInd w:val="0"/>
              <w:snapToGrid w:val="0"/>
              <w:spacing w:line="240" w:lineRule="auto"/>
              <w:jc w:val="center"/>
              <w:rPr>
                <w:color w:val="auto"/>
              </w:rPr>
            </w:pPr>
            <w:r w:rsidRPr="003D74DF">
              <w:rPr>
                <w:color w:val="auto"/>
              </w:rPr>
              <w:t>0.91</w:t>
            </w:r>
          </w:p>
        </w:tc>
        <w:tc>
          <w:tcPr>
            <w:tcW w:w="1365" w:type="pct"/>
            <w:tcBorders>
              <w:bottom w:val="single" w:sz="8" w:space="0" w:color="auto"/>
            </w:tcBorders>
            <w:vAlign w:val="center"/>
          </w:tcPr>
          <w:p w14:paraId="461D85A4" w14:textId="77777777" w:rsidR="004710C0" w:rsidRPr="003D74DF" w:rsidRDefault="004710C0" w:rsidP="00797A62">
            <w:pPr>
              <w:adjustRightInd w:val="0"/>
              <w:snapToGrid w:val="0"/>
              <w:spacing w:line="240" w:lineRule="auto"/>
              <w:jc w:val="center"/>
              <w:rPr>
                <w:color w:val="auto"/>
              </w:rPr>
            </w:pPr>
            <w:r w:rsidRPr="003D74DF">
              <w:rPr>
                <w:color w:val="auto"/>
              </w:rPr>
              <w:t>0.95</w:t>
            </w:r>
          </w:p>
        </w:tc>
      </w:tr>
    </w:tbl>
    <w:p w14:paraId="1B446965" w14:textId="77777777" w:rsidR="004710C0" w:rsidRPr="003D74DF" w:rsidRDefault="004710C0" w:rsidP="00797A62">
      <w:pPr>
        <w:pStyle w:val="MDPI31text"/>
        <w:spacing w:before="240"/>
        <w:rPr>
          <w:color w:val="auto"/>
          <w:szCs w:val="20"/>
        </w:rPr>
      </w:pPr>
      <w:r w:rsidRPr="003D74DF">
        <w:rPr>
          <w:color w:val="auto"/>
          <w:szCs w:val="20"/>
        </w:rPr>
        <w:t>A multivariate analysis was conducted, excluding variables with low contributions to explained variance. After preliminary evaluation, branching and branch height were removed due to their minimal influence on the multivariate structure of the dataset.</w:t>
      </w:r>
    </w:p>
    <w:p w14:paraId="2A8C1864" w14:textId="7F166479" w:rsidR="004710C0" w:rsidRPr="003D74DF" w:rsidRDefault="004710C0" w:rsidP="00797A62">
      <w:pPr>
        <w:pStyle w:val="MDPI31text"/>
        <w:rPr>
          <w:color w:val="auto"/>
          <w:szCs w:val="20"/>
        </w:rPr>
      </w:pPr>
      <w:r w:rsidRPr="003D74DF">
        <w:rPr>
          <w:color w:val="auto"/>
          <w:szCs w:val="20"/>
        </w:rPr>
        <w:t>Principal component analysis (PCA) was then applied to explore phenotypic variability among individuals. The first two principal components explained 71.00% of the total system variance, with Dim 1 accounting for 54.30% and Dim 2 for 16.70%. In Dim 1, the variables contributing most to variance were crown diameter (15.75%), fruit production (15.02%), fruit quality (14.89%), and total height (14.29%). Dim 2 was mainly influenced by tree form (40.75%) and trunk quality (24.58%) (Figure 6).</w:t>
      </w:r>
    </w:p>
    <w:p w14:paraId="5B907FDB" w14:textId="7C7B6408" w:rsidR="004710C0" w:rsidRPr="003D74DF" w:rsidRDefault="004710C0" w:rsidP="00797A62">
      <w:pPr>
        <w:pStyle w:val="MDPI31text"/>
        <w:rPr>
          <w:color w:val="auto"/>
          <w:szCs w:val="20"/>
        </w:rPr>
      </w:pPr>
      <w:r w:rsidRPr="003D74DF">
        <w:rPr>
          <w:color w:val="auto"/>
          <w:szCs w:val="20"/>
        </w:rPr>
        <w:t>The variable biplot showed clear groupings according to their contribution and orientation within the factorial space (Figure 6a). Three main associations were identified: (i) tree form and trunk quality aligned with Dim 2; (ii) DBH, total height, and crown diameter strongly correlated with Dim 1; and (iii) fruit production, fruit quality, and foliage quality, also associated with Dim 1 but positioned toward the positive quadrant of the axis (Figure 6a).</w:t>
      </w:r>
    </w:p>
    <w:p w14:paraId="5185D1FE" w14:textId="3FDD4324" w:rsidR="004710C0" w:rsidRPr="003D74DF" w:rsidRDefault="004710C0" w:rsidP="00797A62">
      <w:pPr>
        <w:pStyle w:val="MDPI31text"/>
        <w:rPr>
          <w:color w:val="auto"/>
          <w:szCs w:val="20"/>
        </w:rPr>
      </w:pPr>
      <w:r w:rsidRPr="003D74DF">
        <w:rPr>
          <w:color w:val="auto"/>
          <w:szCs w:val="20"/>
        </w:rPr>
        <w:t>At the individual level, trees from Monte Azul, Samán Chico, and Fundo Valdez clustered in the region associated with higher values of DBH, total height, and crown diameter (Figure 6b). Monte Azul and Samán Chico were further distinguished by high fruit production, very sweet fruit quality, and excellent foliage quality, characterized by leaf coverage over the entirety of branches. In contrast, trees from Rica Playa, ISA REP, and SENASA occupied the opposite quadrant, associated with lower values of tree form and trunk quality (Figure 6b).</w:t>
      </w:r>
    </w:p>
    <w:p w14:paraId="5EA4E349" w14:textId="77777777" w:rsidR="0066551E" w:rsidRPr="003D74DF" w:rsidRDefault="0066551E" w:rsidP="0066551E">
      <w:pPr>
        <w:pStyle w:val="MDPI31text"/>
        <w:rPr>
          <w:color w:val="auto"/>
          <w:szCs w:val="20"/>
        </w:rPr>
      </w:pPr>
      <w:r w:rsidRPr="003D74DF">
        <w:rPr>
          <w:color w:val="auto"/>
          <w:szCs w:val="20"/>
        </w:rPr>
        <w:lastRenderedPageBreak/>
        <w:t>Outstanding trees were identified belonging to the locality of Monte Azul, La Matanza, Morropón—Piura. These individuals were distinguished by their high vigor, well-formed boles, strong fruiting capacity, and dense foliage cover. They met all favorable qualitative and quantitative selection criteria and displayed outstanding morpho-phenotypic expression compared with the rest of the population. Their superior attributes included abundant fruit production, vigorous biomass development, and close correspondence with favorable habitat conditions and conservation status.</w:t>
      </w:r>
    </w:p>
    <w:p w14:paraId="15D5EA86" w14:textId="1361F161" w:rsidR="004710C0" w:rsidRPr="003D74DF" w:rsidRDefault="0066551E" w:rsidP="0066551E">
      <w:pPr>
        <w:pStyle w:val="MDPI52figure"/>
      </w:pPr>
      <w:r w:rsidRPr="003D74DF">
        <w:rPr>
          <w:noProof/>
        </w:rPr>
        <w:drawing>
          <wp:inline distT="0" distB="0" distL="0" distR="0" wp14:anchorId="2F75C8AB" wp14:editId="54A004F6">
            <wp:extent cx="6509258" cy="2790590"/>
            <wp:effectExtent l="0" t="0" r="0" b="0"/>
            <wp:docPr id="117" name="Picture"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17" name="Picture" descr="A diagram of a graph&#10;&#10;AI-generated content may be incorrect."/>
                    <pic:cNvPicPr>
                      <a:picLocks noChangeAspect="1" noChangeArrowheads="1"/>
                    </pic:cNvPicPr>
                  </pic:nvPicPr>
                  <pic:blipFill>
                    <a:blip r:embed="rId17"/>
                    <a:stretch>
                      <a:fillRect/>
                    </a:stretch>
                  </pic:blipFill>
                  <pic:spPr bwMode="auto">
                    <a:xfrm>
                      <a:off x="0" y="0"/>
                      <a:ext cx="6509258" cy="2790590"/>
                    </a:xfrm>
                    <a:prstGeom prst="rect">
                      <a:avLst/>
                    </a:prstGeom>
                    <a:noFill/>
                    <a:ln w="9525">
                      <a:noFill/>
                      <a:headEnd/>
                      <a:tailEnd/>
                    </a:ln>
                  </pic:spPr>
                </pic:pic>
              </a:graphicData>
            </a:graphic>
          </wp:inline>
        </w:drawing>
      </w:r>
    </w:p>
    <w:p w14:paraId="4A92C3B6" w14:textId="65A2B278" w:rsidR="004710C0" w:rsidRPr="003D74DF" w:rsidRDefault="004710C0" w:rsidP="00797A62">
      <w:pPr>
        <w:pStyle w:val="MDPI51figurecaption"/>
        <w:jc w:val="both"/>
        <w:rPr>
          <w:snapToGrid w:val="0"/>
          <w:color w:val="auto"/>
          <w:szCs w:val="18"/>
        </w:rPr>
      </w:pPr>
      <w:commentRangeStart w:id="144"/>
      <w:commentRangeStart w:id="145"/>
      <w:commentRangeStart w:id="146"/>
      <w:commentRangeStart w:id="147"/>
      <w:commentRangeStart w:id="148"/>
      <w:commentRangeStart w:id="149"/>
      <w:r w:rsidRPr="003D74DF">
        <w:rPr>
          <w:b/>
          <w:snapToGrid w:val="0"/>
          <w:color w:val="auto"/>
          <w:szCs w:val="18"/>
          <w:highlight w:val="yellow"/>
        </w:rPr>
        <w:t xml:space="preserve">Figure 6. </w:t>
      </w:r>
      <w:commentRangeEnd w:id="144"/>
      <w:r w:rsidR="0066551E" w:rsidRPr="003D74DF">
        <w:rPr>
          <w:rStyle w:val="Refdecomentario"/>
          <w:rFonts w:eastAsia="SimSun"/>
          <w:highlight w:val="yellow"/>
          <w:lang w:eastAsia="zh-CN" w:bidi="ar-SA"/>
          <w14:ligatures w14:val="none"/>
        </w:rPr>
        <w:commentReference w:id="144"/>
      </w:r>
      <w:commentRangeEnd w:id="145"/>
      <w:commentRangeEnd w:id="146"/>
      <w:commentRangeEnd w:id="147"/>
      <w:r w:rsidR="009875C3">
        <w:rPr>
          <w:rStyle w:val="Refdecomentario"/>
          <w:rFonts w:eastAsia="SimSun"/>
          <w:lang w:eastAsia="zh-CN" w:bidi="ar-SA"/>
          <w14:ligatures w14:val="none"/>
        </w:rPr>
        <w:commentReference w:id="145"/>
      </w:r>
      <w:r w:rsidR="0066551E" w:rsidRPr="003D74DF">
        <w:rPr>
          <w:rStyle w:val="Refdecomentario"/>
          <w:rFonts w:eastAsia="SimSun"/>
          <w:highlight w:val="yellow"/>
          <w:lang w:eastAsia="zh-CN" w:bidi="ar-SA"/>
          <w14:ligatures w14:val="none"/>
        </w:rPr>
        <w:commentReference w:id="146"/>
      </w:r>
      <w:commentRangeEnd w:id="148"/>
      <w:commentRangeEnd w:id="149"/>
      <w:r w:rsidR="009875C3">
        <w:rPr>
          <w:rStyle w:val="Refdecomentario"/>
          <w:rFonts w:eastAsia="SimSun"/>
          <w:lang w:eastAsia="zh-CN" w:bidi="ar-SA"/>
          <w14:ligatures w14:val="none"/>
        </w:rPr>
        <w:commentReference w:id="147"/>
      </w:r>
      <w:r w:rsidR="00361D07" w:rsidRPr="003D74DF">
        <w:rPr>
          <w:rStyle w:val="Refdecomentario"/>
          <w:rFonts w:eastAsia="SimSun"/>
          <w:lang w:eastAsia="zh-CN" w:bidi="ar-SA"/>
          <w14:ligatures w14:val="none"/>
        </w:rPr>
        <w:commentReference w:id="148"/>
      </w:r>
      <w:r w:rsidR="009875C3">
        <w:rPr>
          <w:rStyle w:val="Refdecomentario"/>
          <w:rFonts w:eastAsia="SimSun"/>
          <w:lang w:eastAsia="zh-CN" w:bidi="ar-SA"/>
          <w14:ligatures w14:val="none"/>
        </w:rPr>
        <w:commentReference w:id="149"/>
      </w:r>
      <w:r w:rsidRPr="003D74DF">
        <w:rPr>
          <w:snapToGrid w:val="0"/>
          <w:color w:val="auto"/>
          <w:szCs w:val="18"/>
        </w:rPr>
        <w:t xml:space="preserve">Principal component analysis (PCA) of morphological and phenotypic traits in </w:t>
      </w:r>
      <w:r w:rsidRPr="003D74DF">
        <w:rPr>
          <w:i/>
          <w:iCs/>
          <w:snapToGrid w:val="0"/>
          <w:color w:val="auto"/>
          <w:szCs w:val="18"/>
        </w:rPr>
        <w:t>N. pallida</w:t>
      </w:r>
      <w:r w:rsidRPr="003D74DF">
        <w:rPr>
          <w:snapToGrid w:val="0"/>
          <w:color w:val="auto"/>
          <w:szCs w:val="18"/>
        </w:rPr>
        <w:t xml:space="preserve"> populations from Piura and Tumbes. (</w:t>
      </w:r>
      <w:r w:rsidRPr="003D74DF">
        <w:rPr>
          <w:b/>
          <w:bCs/>
          <w:snapToGrid w:val="0"/>
          <w:color w:val="auto"/>
          <w:szCs w:val="18"/>
        </w:rPr>
        <w:t>a</w:t>
      </w:r>
      <w:r w:rsidRPr="003D74DF">
        <w:rPr>
          <w:snapToGrid w:val="0"/>
          <w:color w:val="auto"/>
          <w:szCs w:val="18"/>
        </w:rPr>
        <w:t>) Projection of morphological and phenotypic variables onto the first two principal components, which explain the largest proportion of system variance. (</w:t>
      </w:r>
      <w:r w:rsidRPr="003D74DF">
        <w:rPr>
          <w:b/>
          <w:bCs/>
          <w:snapToGrid w:val="0"/>
          <w:color w:val="auto"/>
          <w:szCs w:val="18"/>
        </w:rPr>
        <w:t>b</w:t>
      </w:r>
      <w:r w:rsidRPr="003D74DF">
        <w:rPr>
          <w:snapToGrid w:val="0"/>
          <w:color w:val="auto"/>
          <w:szCs w:val="18"/>
        </w:rPr>
        <w:t>) Distribution of individuals grouped by locality in the multivariate space defined by the principal components, based on morphological and phenotypic characteristics. The analysis was conducted on 631 individuals (</w:t>
      </w:r>
      <w:r w:rsidR="00FC3C34" w:rsidRPr="003D74DF">
        <w:rPr>
          <w:i/>
          <w:snapToGrid w:val="0"/>
          <w:color w:val="auto"/>
          <w:szCs w:val="18"/>
        </w:rPr>
        <w:t>n</w:t>
      </w:r>
      <w:r w:rsidRPr="003D74DF">
        <w:rPr>
          <w:snapToGrid w:val="0"/>
          <w:color w:val="auto"/>
          <w:szCs w:val="18"/>
        </w:rPr>
        <w:t xml:space="preserve"> = 631).</w:t>
      </w:r>
    </w:p>
    <w:p w14:paraId="52853BAF" w14:textId="77777777" w:rsidR="004710C0" w:rsidRPr="003D74DF" w:rsidRDefault="004710C0" w:rsidP="00797A62">
      <w:pPr>
        <w:pStyle w:val="MDPI31text"/>
        <w:rPr>
          <w:color w:val="auto"/>
          <w:szCs w:val="20"/>
        </w:rPr>
      </w:pPr>
      <w:r w:rsidRPr="003D74DF">
        <w:rPr>
          <w:color w:val="auto"/>
          <w:szCs w:val="20"/>
        </w:rPr>
        <w:t>Quantitatively, the superior trees exhibited the highest values for the evaluated traits. Mean DBH reached 59.52 cm. Branching height ranged from 4.20 m to 6.20 m, substantially exceeding the population mean, which rarely surpassed 3 m. Total height averaged 16.05 m, considered optimal for fully developed individuals. Crown diameter averaged 15.83 m, reflecting a globose architecture with abundant biomass.</w:t>
      </w:r>
    </w:p>
    <w:p w14:paraId="707BF77D" w14:textId="5E962C2B" w:rsidR="004710C0" w:rsidRPr="003D74DF" w:rsidRDefault="004710C0" w:rsidP="00797A62">
      <w:pPr>
        <w:pStyle w:val="MDPI31text"/>
        <w:rPr>
          <w:color w:val="auto"/>
          <w:szCs w:val="20"/>
        </w:rPr>
      </w:pPr>
      <w:r w:rsidRPr="003D74DF">
        <w:rPr>
          <w:color w:val="auto"/>
          <w:szCs w:val="20"/>
        </w:rPr>
        <w:t xml:space="preserve">Qualitatively, all superior trees exhibited single stems with no bifurcations. Tree form was classified as dominant single-stemmed, while trunk quality was rated as “good,” meaning free of or with only minimal defects. All superior trees produced abundant fruits, distributed across 50–100% of branches, with fruits consistently rated as sweet to very sweet. Foliage quality was also outstanding, with leaf cover extending over at least two-thirds to the entirety of </w:t>
      </w:r>
      <w:r w:rsidR="00CF7E45">
        <w:rPr>
          <w:color w:val="auto"/>
          <w:szCs w:val="20"/>
        </w:rPr>
        <w:t xml:space="preserve">the </w:t>
      </w:r>
      <w:r w:rsidRPr="003D74DF">
        <w:rPr>
          <w:color w:val="auto"/>
          <w:szCs w:val="20"/>
        </w:rPr>
        <w:t>branches.</w:t>
      </w:r>
    </w:p>
    <w:p w14:paraId="5ED26BF9" w14:textId="2EB0EC31" w:rsidR="004710C0" w:rsidRPr="003D74DF" w:rsidRDefault="00797A62" w:rsidP="00797A62">
      <w:pPr>
        <w:pStyle w:val="MDPI21heading1"/>
        <w:rPr>
          <w:szCs w:val="24"/>
        </w:rPr>
      </w:pPr>
      <w:r w:rsidRPr="003D74DF">
        <w:rPr>
          <w:szCs w:val="24"/>
        </w:rPr>
        <w:t xml:space="preserve">4. </w:t>
      </w:r>
      <w:r w:rsidR="004710C0" w:rsidRPr="003D74DF">
        <w:rPr>
          <w:szCs w:val="24"/>
        </w:rPr>
        <w:t>Discussion</w:t>
      </w:r>
    </w:p>
    <w:p w14:paraId="49850925" w14:textId="77777777" w:rsidR="004710C0" w:rsidRPr="003D74DF" w:rsidRDefault="004710C0" w:rsidP="00797A62">
      <w:pPr>
        <w:pStyle w:val="MDPI31text"/>
        <w:rPr>
          <w:color w:val="auto"/>
          <w:szCs w:val="20"/>
        </w:rPr>
      </w:pPr>
      <w:r w:rsidRPr="003D74DF">
        <w:rPr>
          <w:color w:val="auto"/>
          <w:szCs w:val="20"/>
        </w:rPr>
        <w:t xml:space="preserve">The present study analyzed the morphological and phenotypic diversity of </w:t>
      </w:r>
      <w:r w:rsidRPr="003D74DF">
        <w:rPr>
          <w:i/>
          <w:iCs/>
          <w:color w:val="auto"/>
          <w:szCs w:val="20"/>
        </w:rPr>
        <w:t>N. pallida</w:t>
      </w:r>
      <w:r w:rsidRPr="003D74DF">
        <w:rPr>
          <w:color w:val="auto"/>
          <w:szCs w:val="20"/>
        </w:rPr>
        <w:t xml:space="preserve"> across 13 localities characterized by distinct edaphoclimatic conditions, where differences were found in soil fertility, climate, and topography. Our results reveal that the phenotypic traits of individuals from various localities in the departments of Piura and Tumbes exhibit a high degree of polymorphism, indicating genetic variability among the studied populations. In this context, heritability coefficients of the traits were estimated to identify those under greater genetic control and with higher potential for response to selection. As </w:t>
      </w:r>
      <w:r w:rsidRPr="003D74DF">
        <w:rPr>
          <w:color w:val="auto"/>
          <w:szCs w:val="20"/>
        </w:rPr>
        <w:lastRenderedPageBreak/>
        <w:t>a result, individuals with superior phenotypes were identified as potential candidates for inclusion in a germplasm bank, aiming at their utilization in future breeding programs focused on the restoration and conservation of this species.</w:t>
      </w:r>
    </w:p>
    <w:p w14:paraId="0FBCBA8B" w14:textId="3F60DD87" w:rsidR="004710C0" w:rsidRPr="003D74DF" w:rsidRDefault="00797A62" w:rsidP="00797A62">
      <w:pPr>
        <w:pStyle w:val="MDPI22heading2"/>
        <w:spacing w:before="240"/>
        <w:rPr>
          <w:szCs w:val="20"/>
        </w:rPr>
      </w:pPr>
      <w:r w:rsidRPr="003D74DF">
        <w:rPr>
          <w:szCs w:val="20"/>
        </w:rPr>
        <w:t xml:space="preserve">4.1. </w:t>
      </w:r>
      <w:r w:rsidR="004710C0" w:rsidRPr="003D74DF">
        <w:rPr>
          <w:szCs w:val="20"/>
        </w:rPr>
        <w:t>Edaphoclimatic Conditions</w:t>
      </w:r>
    </w:p>
    <w:p w14:paraId="564D21C3" w14:textId="23ADB91A" w:rsidR="004710C0" w:rsidRPr="003D74DF" w:rsidRDefault="004710C0" w:rsidP="00797A62">
      <w:pPr>
        <w:pStyle w:val="MDPI31text"/>
        <w:rPr>
          <w:color w:val="auto"/>
          <w:szCs w:val="20"/>
        </w:rPr>
      </w:pPr>
      <w:r w:rsidRPr="003D74DF">
        <w:rPr>
          <w:color w:val="auto"/>
          <w:szCs w:val="20"/>
        </w:rPr>
        <w:t>The edaphoclimatic analysis revealed marked differences in soil, climatic, and physiographic variables among the study sites (</w:t>
      </w:r>
      <w:r w:rsidRPr="003D74DF">
        <w:rPr>
          <w:color w:val="auto"/>
          <w:szCs w:val="20"/>
          <w:highlight w:val="yellow"/>
        </w:rPr>
        <w:t>F</w:t>
      </w:r>
      <w:commentRangeStart w:id="150"/>
      <w:commentRangeStart w:id="151"/>
      <w:r w:rsidRPr="003D74DF">
        <w:rPr>
          <w:color w:val="auto"/>
          <w:szCs w:val="20"/>
          <w:highlight w:val="yellow"/>
        </w:rPr>
        <w:t>ig</w:t>
      </w:r>
      <w:commentRangeEnd w:id="150"/>
      <w:r w:rsidR="005A498D">
        <w:rPr>
          <w:rStyle w:val="Refdecomentario"/>
          <w:rFonts w:eastAsia="SimSun"/>
          <w:snapToGrid/>
          <w:lang w:eastAsia="zh-CN" w:bidi="ar-SA"/>
          <w14:ligatures w14:val="none"/>
        </w:rPr>
        <w:commentReference w:id="150"/>
      </w:r>
      <w:commentRangeEnd w:id="151"/>
      <w:r w:rsidR="0018730E">
        <w:rPr>
          <w:rStyle w:val="Refdecomentario"/>
          <w:rFonts w:eastAsia="SimSun"/>
          <w:snapToGrid/>
          <w:lang w:eastAsia="zh-CN" w:bidi="ar-SA"/>
          <w14:ligatures w14:val="none"/>
        </w:rPr>
        <w:commentReference w:id="151"/>
      </w:r>
      <w:r w:rsidRPr="003D74DF">
        <w:rPr>
          <w:color w:val="auto"/>
          <w:szCs w:val="20"/>
          <w:highlight w:val="yellow"/>
        </w:rPr>
        <w:t>ure 2</w:t>
      </w:r>
      <w:r w:rsidRPr="003D74DF">
        <w:rPr>
          <w:color w:val="auto"/>
          <w:szCs w:val="20"/>
        </w:rPr>
        <w:t xml:space="preserve">), consistent with evidence that such factors influence vegetation distribution and development </w:t>
      </w:r>
      <w:r w:rsidRPr="003D74DF">
        <w:rPr>
          <w:color w:val="auto"/>
          <w:szCs w:val="20"/>
        </w:rPr>
        <w:fldChar w:fldCharType="begin"/>
      </w:r>
      <w:r w:rsidRPr="003D74DF">
        <w:rPr>
          <w:color w:val="auto"/>
          <w:szCs w:val="20"/>
        </w:rPr>
        <w:instrText xml:space="preserve"> ADDIN ZOTERO_ITEM CSL_CITATION {"citationID":"1DSMOKOA","properties":{"formattedCitation":"[51,52]","plainCitation":"[51,52]","noteIndex":0},"citationItems":[{"id":126,"uris":["http://zotero.org/users/14068823/items/BPMBU4FR"],"itemData":{"id":126,"type":"article-journal","abstract":"In the Monte desert of Argentina open woodlands of several species of Prosopis occur in areas with accessible underground water. The great latitudinal extent of the Monte (26–43°S) exhibits strong climatic gradients involving temperature, rainfall seasonality, and wind regime. Prosopis woodlands have been a source of subsistence for human communities for several centuries and continue to be exploited by the local inhabitants. The “mining” of this resource has led to severe desertification and consequent impoverishment of the local people. In order to suggest strategies for the better management and recuperation of these woodlands we studied the population structure and productivity of Prosopis flexuosa from multiple plots at Pipanaco (27°58′S), Telteca (32°20′S), and Ñacuñán (34°03′S). For each plot we measured the density of P. flexuosa trees, number of stems, basal diameter (DAB), height and canopy diameter of each tree. Tree ring data were used to determine the growth rates, annual wood production and biological rotation age for each area. The ecological structure of the woodlands differs between the three sites. Along this north–south transect, there is a decrease in adult tree density, mean basal diameter, mean tree height, canopy cover, productivity and total wood biomass. Consequently, the potential sustainable use of these woodlands varies. Only the northern, Pipanaco, woodlands have the potential for lumber production. In contrast, the short, multi-stem and low-productivity trees in the Telteca and Ñacuñán areas can only sustain a combination of local firewood production and activities such as extensive grazing by livestock. The present, uniform regulations for harvesting wood in these areas must be changed to acknowledge these differences in order to optimize wood production in, and conservation of, these woodlands.","container-title":"Dendrochronologia","DOI":"10.1016/j.dendro.2005.05.005","ISSN":"1125-7865","issue":"3","journalAbbreviation":"Dendrochronologia","page":"209-213","source":"ScienceDirect","title":"Dendroecology of &lt;i&gt;Prosopis flexuosa&lt;/i&gt; woodlands in the Monte desert: Implications for their management","title-short":"Dendroecology of &lt;i&gt;Prosopis flexuosa&lt;/i&gt; woodlands in the Monte desert","volume":"22","author":[{"family":"Villagra","given":"Pablo E."},{"family":"Boninsegna","given":"José A."},{"family":"Alvarez","given":"Juan A."},{"family":"Cony","given":"Mariano"},{"family":"Cesca","given":"Erica"},{"family":"Villalba","given":"Ricardo"}],"issued":{"date-parts":[["2005",9,1]]}}},{"id":125,"uris":["http://zotero.org/users/14068823/items/3NJ2IZJG"],"itemData":{"id":125,"type":"article-journal","abstract":"Isoetes L. is a relict genus of Isoetaceae which is of great value to study the systematic evolution of ferns and the flora of East Asia. Due to the impact of human activities on aquatic habitats, the population of Isoetes L. in China is decreasing. In this paper, based on environmental variables including bioclimate, soil factors, elevation, UV-B radiation and human footprint index, the potential distribution of Isoetes L. was simulated using MaxEnt and GARP. Results showed that the AUC and Kappa values of MaxEnt and GARP under human activities were higher than that without human activities. The suitable habitat of Isoetes L. simulated by GARP was much wider than by MaxEnt. By comparison, MaxEnt had more accurate prediction results. Furthermore, the MaxEnt model results showed that, the highly suitable habitats were mainly distributed in western Sichuan, central and northern Yunnan, eastern Tibet, central and eastern Hunan, most of Zhejiang, western Guizhou, southern Anhui and eastern Hebei, with a total area of 55.45 × 104 km2. Under the influence of human activities, the area of highly, moderately and poorly suitable habitats decreased by 61.14%, 44.28% and 56.72%, respectively. Protection gap areas of Isoetes L. were mainly located in western Sichuan, northern Yunnan, western Guizhou, eastern Tibet, central and eastern Hunan and most of Zhejiang. Precipitation of warmest quarter, human footprint index, min temperature of coldest month, precipitation seasonality, elevation and mean UV-B of highest month were the main variables influencing the distribution of Isoetes L. Our results provide a favorable basis for the effective conservation of wild resources of Isoetes L. in China.","container-title":"Global Ecology and Conservation","DOI":"10.1016/j.gecco.2022.e02186","ISSN":"2351-9894","journalAbbreviation":"Global Ecology and Conservation","page":"e02186","source":"ScienceDirect","title":"Potential geographical distribution of the edangred plant &lt;i&gt;Isoetes&lt;/i&gt; under human activities using MaxEnt and GARP","volume":"38","author":[{"family":"Yang","given":"Jingtian"},{"family":"Huang","given":"Yi"},{"family":"Jiang","given":"Xue"},{"family":"Chen","given":"Hao"},{"family":"Liu","given":"Mei"},{"family":"Wang","given":"Rulin"}],"issued":{"date-parts":[["2022",10,1]]}}}],"schema":"https://github.com/citation-style-language/schema/raw/master/csl-citation.json"} </w:instrText>
      </w:r>
      <w:r w:rsidRPr="003D74DF">
        <w:rPr>
          <w:color w:val="auto"/>
          <w:szCs w:val="20"/>
        </w:rPr>
        <w:fldChar w:fldCharType="separate"/>
      </w:r>
      <w:r w:rsidRPr="003D74DF">
        <w:rPr>
          <w:color w:val="auto"/>
          <w:szCs w:val="20"/>
        </w:rPr>
        <w:t>[51,52]</w:t>
      </w:r>
      <w:r w:rsidRPr="003D74DF">
        <w:rPr>
          <w:color w:val="auto"/>
          <w:szCs w:val="20"/>
        </w:rPr>
        <w:fldChar w:fldCharType="end"/>
      </w:r>
      <w:r w:rsidRPr="003D74DF">
        <w:rPr>
          <w:color w:val="auto"/>
          <w:szCs w:val="20"/>
        </w:rPr>
        <w:t xml:space="preserve">. Soil variables exerted the strongest influence on the morpho-phenotypic expression of </w:t>
      </w:r>
      <w:r w:rsidRPr="003D74DF">
        <w:rPr>
          <w:i/>
          <w:iCs/>
          <w:color w:val="auto"/>
          <w:szCs w:val="20"/>
        </w:rPr>
        <w:t>N. pallida</w:t>
      </w:r>
      <w:r w:rsidRPr="003D74DF">
        <w:rPr>
          <w:color w:val="auto"/>
          <w:szCs w:val="20"/>
        </w:rPr>
        <w:t>. Monte Azul and Chanchape showed higher concentrations of N, P, K, and organic matter (OM), associated with more vigorous individuals, larger structural dimensions, and superior phenotypes in fruit production and foliage quality. By contrast, Rica Playa e ISA REP exhibited higher CaCO</w:t>
      </w:r>
      <w:r w:rsidR="006C19EA" w:rsidRPr="003D74DF">
        <w:rPr>
          <w:color w:val="auto"/>
          <w:szCs w:val="20"/>
          <w:vertAlign w:val="subscript"/>
        </w:rPr>
        <w:t>3</w:t>
      </w:r>
      <w:r w:rsidRPr="003D74DF">
        <w:rPr>
          <w:color w:val="auto"/>
          <w:szCs w:val="20"/>
        </w:rPr>
        <w:t xml:space="preserve"> levels and alkaline pH, associated with unfavorable morpho-phenotypic traits. These patterns may be explained by phosphorus availability</w:t>
      </w:r>
      <w:r w:rsidR="005F70B4" w:rsidRPr="003D74DF">
        <w:rPr>
          <w:color w:val="auto"/>
          <w:szCs w:val="20"/>
        </w:rPr>
        <w:t>—</w:t>
      </w:r>
      <w:r w:rsidRPr="003D74DF">
        <w:rPr>
          <w:color w:val="auto"/>
          <w:szCs w:val="20"/>
        </w:rPr>
        <w:t xml:space="preserve">often limiting in nutrient-poor soils </w:t>
      </w:r>
      <w:r w:rsidRPr="003D74DF">
        <w:rPr>
          <w:color w:val="auto"/>
          <w:szCs w:val="20"/>
        </w:rPr>
        <w:fldChar w:fldCharType="begin"/>
      </w:r>
      <w:r w:rsidRPr="003D74DF">
        <w:rPr>
          <w:color w:val="auto"/>
          <w:szCs w:val="20"/>
        </w:rPr>
        <w:instrText xml:space="preserve"> ADDIN ZOTERO_ITEM CSL_CITATION {"citationID":"1yEzUNrM","properties":{"formattedCitation":"[53]","plainCitation":"[53]","noteIndex":0},"citationItems":[{"id":121,"uris":["http://zotero.org/users/14068823/items/66FRBTVP"],"itemData":{"id":121,"type":"article-journal","abstract":"Co-limitation of ecosystem productivity by nitrogen (N) and phosphorus (P) is gaining increasing recognition, but how co-limitation through N and P interactions differs among different terrestrial ecosystems remains unclear.","container-title":"Plant and Soil","DOI":"10.1007/s11104-019-04119-5","ISSN":"1573-5036","issue":"1","journalAbbreviation":"Plant Soil","language":"en","page":"523-537","source":"Springer Link","title":"Interactive effects of nitrogen and phosphorus additions on plant growth vary with ecosystem type","volume":"440","author":[{"family":"Jiang","given":"Jun"},{"family":"Wang","given":"Ying-Ping"},{"family":"Yang","given":"Yanhua"},{"family":"Yu","given":"Mengxiao"},{"family":"Wang","given":"Chen"},{"family":"Yan","given":"Junhua"}],"issued":{"date-parts":[["2019",7,1]]}}}],"schema":"https://github.com/citation-style-language/schema/raw/master/csl-citation.json"} </w:instrText>
      </w:r>
      <w:r w:rsidRPr="003D74DF">
        <w:rPr>
          <w:color w:val="auto"/>
          <w:szCs w:val="20"/>
        </w:rPr>
        <w:fldChar w:fldCharType="separate"/>
      </w:r>
      <w:r w:rsidRPr="003D74DF">
        <w:rPr>
          <w:color w:val="auto"/>
          <w:szCs w:val="20"/>
        </w:rPr>
        <w:t>[53]</w:t>
      </w:r>
      <w:r w:rsidRPr="003D74DF">
        <w:rPr>
          <w:color w:val="auto"/>
          <w:szCs w:val="20"/>
        </w:rPr>
        <w:fldChar w:fldCharType="end"/>
      </w:r>
      <w:r w:rsidR="005F70B4" w:rsidRPr="003D74DF">
        <w:rPr>
          <w:color w:val="auto"/>
          <w:szCs w:val="20"/>
        </w:rPr>
        <w:t>—</w:t>
      </w:r>
      <w:r w:rsidRPr="003D74DF">
        <w:rPr>
          <w:color w:val="auto"/>
          <w:szCs w:val="20"/>
        </w:rPr>
        <w:t xml:space="preserve">as well as by organic matter, which improves both soil fertility and structure </w:t>
      </w:r>
      <w:r w:rsidRPr="003D74DF">
        <w:rPr>
          <w:color w:val="auto"/>
          <w:szCs w:val="20"/>
        </w:rPr>
        <w:fldChar w:fldCharType="begin"/>
      </w:r>
      <w:r w:rsidRPr="003D74DF">
        <w:rPr>
          <w:color w:val="auto"/>
          <w:szCs w:val="20"/>
        </w:rPr>
        <w:instrText xml:space="preserve"> ADDIN ZOTERO_ITEM CSL_CITATION {"citationID":"qKHkKv5k","properties":{"formattedCitation":"[54]","plainCitation":"[54]","noteIndex":0},"citationItems":[{"id":109,"uris":["http://zotero.org/users/14068823/items/XL9F7TFD"],"itemData":{"id":109,"type":"article-journal","abstract":"Soil organic matter (SOM) supports multiple soil ecosystem functions, underpinned by processes such as C sequestration, N mineralization, aggregation, promotion of plant health and compound retention. We know little about the relationship between these functions and SOM quality.","container-title":"Plant and Soil","DOI":"10.1007/s11104-020-04651-9","ISSN":"1573-5036","issue":"1","journalAbbreviation":"Plant Soil","language":"en","page":"1-22","source":"Springer Link","title":"Eco-functionality of organic matter in soils","volume":"455","author":[{"family":"Hoffland","given":"Ellis"},{"family":"Kuyper","given":"Thomas W."},{"family":"Comans","given":"Rob N. J."},{"family":"Creamer","given":"Rachel E."}],"issued":{"date-parts":[["2020",10,1]]}}}],"schema":"https://github.com/citation-style-language/schema/raw/master/csl-citation.json"} </w:instrText>
      </w:r>
      <w:r w:rsidRPr="003D74DF">
        <w:rPr>
          <w:color w:val="auto"/>
          <w:szCs w:val="20"/>
        </w:rPr>
        <w:fldChar w:fldCharType="separate"/>
      </w:r>
      <w:r w:rsidRPr="003D74DF">
        <w:rPr>
          <w:color w:val="auto"/>
          <w:szCs w:val="20"/>
        </w:rPr>
        <w:t>[54]</w:t>
      </w:r>
      <w:r w:rsidRPr="003D74DF">
        <w:rPr>
          <w:color w:val="auto"/>
          <w:szCs w:val="20"/>
        </w:rPr>
        <w:fldChar w:fldCharType="end"/>
      </w:r>
      <w:r w:rsidRPr="003D74DF">
        <w:rPr>
          <w:color w:val="auto"/>
          <w:szCs w:val="20"/>
        </w:rPr>
        <w:t xml:space="preserve">, and pH, which affects nutrient availability and microbial activity </w:t>
      </w:r>
      <w:r w:rsidRPr="003D74DF">
        <w:rPr>
          <w:color w:val="auto"/>
          <w:szCs w:val="20"/>
        </w:rPr>
        <w:fldChar w:fldCharType="begin"/>
      </w:r>
      <w:r w:rsidRPr="003D74DF">
        <w:rPr>
          <w:color w:val="auto"/>
          <w:szCs w:val="20"/>
        </w:rPr>
        <w:instrText xml:space="preserve"> ADDIN ZOTERO_ITEM CSL_CITATION {"citationID":"50dmDbo0","properties":{"formattedCitation":"[55,56]","plainCitation":"[55,56]","noteIndex":0},"citationItems":[{"id":120,"uris":["http://zotero.org/users/14068823/items/SYR6N86I"],"itemData":{"id":120,"type":"article-journal","abstract":"In the natural environment, soil pH has an enormous influence on soil biogeochemical processes. Soil pH is, therefore, described as the “master soil variable” that influences myriads of soil biological, chemical, and physical properties and processes that affect plant growth and biomass yield. This paper discusses how soil pH affects processes that are interlinked with the biological, geological, and chemical aspects of the soil environment as well as how these processes, through anthropogenic interventions, induce changes in soil pH. Unlike traditional discussions on the various causes of soil pH, particularly soil acidification, this paper focuses on relationships and effects as far as soil biogeochemistry is concerned. Firstly, the effects of soil pH on substance availability, mobility, and soil biological processes are discussed followed by the biogenic regulation of soil pH. It is concluded that soil pH can broadly be applied in two broad areas, i.e., nutrient cycling and plant nutrition and soil remediation (bioremediation and physicochemical remediation).","container-title":"Applied and Environmental Soil Science","DOI":"10.1155/2019/5794869","ISSN":"1687-7675","issue":"1","language":"en","license":"Copyright © 2019 Dora Neina.","note":"_eprint: https://onlinelibrary.wiley.com/doi/pdf/10.1155/2019/5794869","page":"5794869","source":"Wiley Online Library","title":"The Role of Soil pH in Plant Nutrition and Soil Remediation","volume":"2019","author":[{"family":"Neina","given":"Dora"}],"issued":{"date-parts":[["2019"]]}}},{"id":119,"uris":["http://zotero.org/users/14068823/items/A2IY2B3X"],"itemData":{"id":119,"type":"article-journal","abstract":"Aim There have been numerous studies of forest-soil microbial biogeography, but an integrated view of edaphic factors, plant, climatic factors, and geographic distance in determining the variation of bacterial community and assembly processes remains unclear at large spatial scales. Here, we analysed the factors affecting the biogeographic pattern and assembly processes of soil bacterial communities under 58 tree species in five natural mountain forests. Location Eastern China. Major taxa studied Bacterial communities. Methods Hierarchical partitioning analysis and distance decay models were performed to evaluate the relative contributions of plant phylogeny, environmental, and spatial variables to the composition of bacterial communities. We applied the nearest taxon index (NTI), β-nearest taxon index (βNTI), and the modified Raup–Crick metric to reveal the mechanisms of bacterial assembly processes. Results We found that plant phylogeny accounted for a significant, but minor, fraction (0.7%) of the variation in composition of bacterial communities. In contrast, soil pH was the primary determinant of bacterial diversity and community composition, independently explaining 68.6 and 69.9% of the variation, respectively. Based on the NTI analysis, bacterial community assembly was more phylogenetically clustered with increasing soil pH. Variable selection was the predominant process explaining bacterial community assembly when differences in soil pH were ≥ 0.83, whereas homogenizing dispersal dominated when differences in soil pH were &lt;0.83. However, there was no significant relationship between plant phylogenetic distance and βNTI. Main conclusions Our findings provide strong evidence that soil pH predominantly determines bacterial distribution and mediates the relative impact of stochasticity and determinism in soil bacterial community assembly. This suggests that climate-change associated forest soil acidification could have a dramatic impact on soil bacterial diversity, composition, and function.","container-title":"Global Ecology and Biogeography","DOI":"10.1111/geb.13373","ISSN":"1466-8238","issue":"11","language":"en","license":"© 2021 John Wiley &amp; Sons Ltd","note":"_eprint: https://onlinelibrary.wiley.com/doi/pdf/10.1111/geb.13373","page":"2164-2177","source":"Wiley Online Library","title":"Soil pH determines bacterial distribution and assembly processes in natural mountain forests of eastern China","volume":"30","author":[{"family":"Ni","given":"Yingying"},{"family":"Yang","given":"Teng"},{"family":"Ma","given":"Yuying"},{"family":"Zhang","given":"Kaoping"},{"family":"Soltis","given":"Pamela S."},{"family":"Soltis","given":"Douglas E."},{"family":"Gilbert","given":"Jack A."},{"family":"Zhao","given":"Yunpeng"},{"family":"Fu","given":"Chengxin"},{"family":"Chu","given":"Haiyan"}],"issued":{"date-parts":[["2021"]]}}}],"schema":"https://github.com/citation-style-language/schema/raw/master/csl-citation.json"} </w:instrText>
      </w:r>
      <w:r w:rsidRPr="003D74DF">
        <w:rPr>
          <w:color w:val="auto"/>
          <w:szCs w:val="20"/>
        </w:rPr>
        <w:fldChar w:fldCharType="separate"/>
      </w:r>
      <w:r w:rsidRPr="003D74DF">
        <w:rPr>
          <w:color w:val="auto"/>
          <w:szCs w:val="20"/>
        </w:rPr>
        <w:t>[55,56]</w:t>
      </w:r>
      <w:r w:rsidRPr="003D74DF">
        <w:rPr>
          <w:color w:val="auto"/>
          <w:szCs w:val="20"/>
        </w:rPr>
        <w:fldChar w:fldCharType="end"/>
      </w:r>
      <w:r w:rsidRPr="003D74DF">
        <w:rPr>
          <w:color w:val="auto"/>
          <w:szCs w:val="20"/>
        </w:rPr>
        <w:t>.</w:t>
      </w:r>
    </w:p>
    <w:p w14:paraId="681529AD" w14:textId="059514F9" w:rsidR="004710C0" w:rsidRPr="003D74DF" w:rsidRDefault="004710C0" w:rsidP="00797A62">
      <w:pPr>
        <w:pStyle w:val="MDPI31text"/>
        <w:rPr>
          <w:color w:val="auto"/>
          <w:szCs w:val="20"/>
        </w:rPr>
      </w:pPr>
      <w:r w:rsidRPr="003D74DF">
        <w:rPr>
          <w:color w:val="auto"/>
          <w:szCs w:val="20"/>
        </w:rPr>
        <w:t>This evidence supports the hypothesis that the reduced vigor observed in ISA REP and Rica Playa may be linked to salinity stress resulting from high CaCO</w:t>
      </w:r>
      <w:r w:rsidR="006C19EA" w:rsidRPr="003D74DF">
        <w:rPr>
          <w:color w:val="auto"/>
          <w:szCs w:val="20"/>
          <w:vertAlign w:val="subscript"/>
        </w:rPr>
        <w:t>3</w:t>
      </w:r>
      <w:r w:rsidRPr="003D74DF">
        <w:rPr>
          <w:color w:val="auto"/>
          <w:szCs w:val="20"/>
        </w:rPr>
        <w:t xml:space="preserve"> content and elevated soil pH </w:t>
      </w:r>
      <w:r w:rsidRPr="003D74DF">
        <w:rPr>
          <w:color w:val="auto"/>
          <w:szCs w:val="20"/>
        </w:rPr>
        <w:fldChar w:fldCharType="begin"/>
      </w:r>
      <w:r w:rsidRPr="003D74DF">
        <w:rPr>
          <w:color w:val="auto"/>
          <w:szCs w:val="20"/>
        </w:rPr>
        <w:instrText xml:space="preserve"> ADDIN ZOTERO_ITEM CSL_CITATION {"citationID":"oUPyJXxU","properties":{"formattedCitation":"[57]","plainCitation":"[57]","noteIndex":0},"citationItems":[{"id":357,"uris":["http://zotero.org/users/14068823/items/SKZGYSMZ"],"itemData":{"id":357,"type":"article-journal","abstract":"Salinity impedes soil and crop productivity in over 900 million ha of arable lands worldwide due to the excessive accumulation of salt (NaCl). To utilize saline soils in agriculture, halophytes (salt-tolerant plants) are commonly cultivated. However, most food crops are glycophytes (salt-sensitive). Thus, to enhance the productivity of saline soils, gypsum (CaSO4·2H2O) as well as bio-organic (combined use of organic materials, such as compost and straw with the inoculation of beneficial microbes) amendments have been continuously recognized to improve the biological, physical and chemical properties of saline soils. CaSO4·2H2O regulates the exchange of sodium (Na+) for calcium (Ca2+) on the clay surfaces, thereby increasing the Ca2+/Na+ ratio in the soil solution. Intracellularly, Ca2+ also promotes a higher K+/Na+ ratio. Simultaneously, gypsum furnishes crops with sulfur (S) for enhanced growth and yield through the increased production of phytohormones, amino acids, glutathione and osmoprotectants, which are vital elicitors in plants’ responses to salinity stress. Likewise, bio-organic amendments improve the organic matter and carbon content, nutrient cycling, porosity, water holding capacity, soil enzyme activities and biodiversity in saline soils. Overall, the integrated application of gypsum and bio-organic amendments in cultivating glycophytes and halophytes is a highly promising strategy in enhancing the productivity of saline soils.","container-title":"Agronomy","DOI":"10.3390/agronomy11091735","ISSN":"2073-4395","issue":"9","language":"en","license":"http://creativecommons.org/licenses/by/3.0/","note":"publisher: Multidisciplinary Digital Publishing Institute","page":"1735","source":"www.mdpi.com","title":"Mitigating Soil Salinity Stress with Gypsum and Bio-Organic Amendments: A Review","title-short":"Mitigating Soil Salinity Stress with Gypsum and Bio-Organic Amendments","volume":"11","author":[{"family":"Bello","given":"Suleiman K."},{"family":"Alayafi","given":"Abdullah H."},{"family":"AL-Solaimani","given":"Samir G."},{"family":"Abo-Elyousr","given":"Kamal A. M."}],"issued":{"date-parts":[["2021",9]]}}}],"schema":"https://github.com/citation-style-language/schema/raw/master/csl-citation.json"} </w:instrText>
      </w:r>
      <w:r w:rsidRPr="003D74DF">
        <w:rPr>
          <w:color w:val="auto"/>
          <w:szCs w:val="20"/>
        </w:rPr>
        <w:fldChar w:fldCharType="separate"/>
      </w:r>
      <w:r w:rsidRPr="003D74DF">
        <w:rPr>
          <w:color w:val="auto"/>
          <w:szCs w:val="20"/>
        </w:rPr>
        <w:t>[57]</w:t>
      </w:r>
      <w:r w:rsidRPr="003D74DF">
        <w:rPr>
          <w:color w:val="auto"/>
          <w:szCs w:val="20"/>
        </w:rPr>
        <w:fldChar w:fldCharType="end"/>
      </w:r>
      <w:r w:rsidRPr="003D74DF">
        <w:rPr>
          <w:color w:val="auto"/>
          <w:szCs w:val="20"/>
        </w:rPr>
        <w:t xml:space="preserve">. Similar responses were reported by Meglioli et al. </w:t>
      </w:r>
      <w:r w:rsidRPr="003D74DF">
        <w:rPr>
          <w:color w:val="auto"/>
          <w:szCs w:val="20"/>
        </w:rPr>
        <w:fldChar w:fldCharType="begin"/>
      </w:r>
      <w:r w:rsidRPr="003D74DF">
        <w:rPr>
          <w:color w:val="auto"/>
          <w:szCs w:val="20"/>
        </w:rPr>
        <w:instrText xml:space="preserve"> ADDIN ZOTERO_ITEM CSL_CITATION {"citationID":"H6mdIEir","properties":{"formattedCitation":"[58]","plainCitation":"[58]","noteIndex":0},"citationItems":[{"id":124,"uris":["http://zotero.org/users/14068823/items/SM7I76KH"],"itemData":{"id":124,"type":"article-journal","abstract":"Afforestation with native trees can enhance the conversion of degraded saline lands into productive landscapes with considerable economic and environmental benefits. To identify the native salt-resistant species for restoration, we investigated how salinity affects the growth and water status of sapling from two Neltuma species from the Monte region. We produced Neltuma flexuosa and Neltuma chilensis saplings using seeds harvested from native forests with multiple provenances (Fiambalá, Chilecito, Mogna, Pipanaco, Talampaya, and Andalgalá). We conducted a greenhouse trial in which 810 saplings of different species/provenance combination received one of three saline irrigations, that is, sodium chloride solutions of 0.01 (no stress), 0.10 (moderate stress), and 0.25 M (severe stress). We found that Neltuma saplings exhibited varying degrees of reduction in their growth (plant height and aboveground biomass) and water status (e.g., stomatal conductance and leaf water potential) traits with increasing salt stress. N. flexuosa-Fiambalá and N. flexuosa-Chilecito were the most tolerant and sensitive, respectively, while all provenances of N. chilensis showed intermediate tolerance to salinity. These results suggest that N. flexuosa displays highly variable plasticity to salt stress compared to N. chilensis, emphasizing the need to select appropriate provenances for afforestation in saline-degraded areas.","container-title":"Restoration Ecology","DOI":"10.1111/rec.14246","ISSN":"1526-100X","issue":"2","language":"en","license":"© 2024 Society for Ecological Restoration.","note":"_eprint: https://onlinelibrary.wiley.com/doi/pdf/10.1111/rec.14246","page":"e14246","source":"Wiley Online Library","title":"Salt tolerance of native trees relevant to the restoration of degraded landscapes in the Monte region, Argentina","volume":"33","author":[{"family":"Meglioli","given":"Pablo A."},{"family":"Alvarez","given":"Juan A."},{"family":"Lana","given":"Nerina B."},{"family":"Cony","given":"Mariano A."},{"family":"Villagra","given":"Pablo E."}],"issued":{"date-parts":[["2025"]]}}}],"schema":"https://github.com/citation-style-language/schema/raw/master/csl-citation.json"} </w:instrText>
      </w:r>
      <w:r w:rsidRPr="003D74DF">
        <w:rPr>
          <w:color w:val="auto"/>
          <w:szCs w:val="20"/>
        </w:rPr>
        <w:fldChar w:fldCharType="separate"/>
      </w:r>
      <w:r w:rsidRPr="003D74DF">
        <w:rPr>
          <w:color w:val="auto"/>
          <w:szCs w:val="20"/>
        </w:rPr>
        <w:t>[58]</w:t>
      </w:r>
      <w:r w:rsidRPr="003D74DF">
        <w:rPr>
          <w:color w:val="auto"/>
          <w:szCs w:val="20"/>
        </w:rPr>
        <w:fldChar w:fldCharType="end"/>
      </w:r>
      <w:r w:rsidRPr="003D74DF">
        <w:rPr>
          <w:color w:val="auto"/>
          <w:szCs w:val="20"/>
        </w:rPr>
        <w:t xml:space="preserve">, in </w:t>
      </w:r>
      <w:r w:rsidRPr="003D74DF">
        <w:rPr>
          <w:i/>
          <w:iCs/>
          <w:color w:val="auto"/>
          <w:szCs w:val="20"/>
        </w:rPr>
        <w:t>Neltuma flexuosa</w:t>
      </w:r>
      <w:r w:rsidRPr="003D74DF">
        <w:rPr>
          <w:color w:val="auto"/>
          <w:szCs w:val="20"/>
        </w:rPr>
        <w:t xml:space="preserve"> and </w:t>
      </w:r>
      <w:r w:rsidRPr="003D74DF">
        <w:rPr>
          <w:i/>
          <w:iCs/>
          <w:color w:val="auto"/>
          <w:szCs w:val="20"/>
        </w:rPr>
        <w:t>N. chilensis,</w:t>
      </w:r>
      <w:r w:rsidRPr="003D74DF">
        <w:rPr>
          <w:color w:val="auto"/>
          <w:szCs w:val="20"/>
        </w:rPr>
        <w:t xml:space="preserve"> where reductions in height and aboveground biomass under saline stress were observed, although tolerant individuals were also detected, suggesting a role for genetic variability. Samán Chico provides further evidence of this pattern, as despite high CaCO</w:t>
      </w:r>
      <w:r w:rsidR="006C19EA" w:rsidRPr="003D74DF">
        <w:rPr>
          <w:color w:val="auto"/>
          <w:szCs w:val="20"/>
          <w:vertAlign w:val="subscript"/>
        </w:rPr>
        <w:t>3</w:t>
      </w:r>
      <w:r w:rsidRPr="003D74DF">
        <w:rPr>
          <w:color w:val="auto"/>
          <w:szCs w:val="20"/>
        </w:rPr>
        <w:t xml:space="preserve"> and electrical conductivity (EC), it contained well-developed individuals, suggesting potential genetic tolerance to salinity </w:t>
      </w:r>
      <w:r w:rsidRPr="003D74DF">
        <w:rPr>
          <w:color w:val="auto"/>
          <w:szCs w:val="20"/>
        </w:rPr>
        <w:fldChar w:fldCharType="begin"/>
      </w:r>
      <w:r w:rsidRPr="003D74DF">
        <w:rPr>
          <w:color w:val="auto"/>
          <w:szCs w:val="20"/>
        </w:rPr>
        <w:instrText xml:space="preserve"> ADDIN ZOTERO_ITEM CSL_CITATION {"citationID":"GueHEjBT","properties":{"formattedCitation":"[59,60]","plainCitation":"[59,60]","noteIndex":0},"citationItems":[{"id":355,"uris":["http://zotero.org/users/14068823/items/VI8NQUXQ"],"itemData":{"id":355,"type":"article-journal","abstract":"Soil salinity is one of the major environmental stresses faced by the plants. Sodium chloride is the most important salt responsible for inducing salt stress by disrupting the osmotic potential. Due to various innate mechanisms, plants adapt to the sodic niche around them. Genes and transcription factors regulating ion transport and exclusion such as salt overly sensitive (SOS), Na+/H+ exchangers (NHXs), high sodium affinity transporter (HKT) and plasma membrane protein (PMP) are activated during salinity stress and help in alleviating cells of ion toxicity. For salt tolerance in plants signal transduction and gene expression is regulated via transcription factors such as NAM (no apical meristem), ATAF (Arabidopsis transcription activation factor), CUC (cup-shaped cotyledon), Apetala 2/ethylene responsive factor (AP2/ERF), W-box binding factor (WRKY) and basic leucine zipper domain (bZIP). Cross-talk between all these transcription factors and genes aid in developing the tolerance mechanisms adopted by plants against salt stress. These genes and transcription factors regulate the movement of ions out of the cells by opening various membrane ion channels. Mutants or knockouts of all these genes are known to be less salt-tolerant compared to wild-types. Using novel molecular techniques such as analysis of genome, transcriptome, ionome and metabolome of a plant, can help in expanding the understanding of salt tolerance mechanism in plants. In this review, we discuss the genes responsible for imparting salt tolerance under salinity stress through transport dynamics of ion balance and need to integrate high-throughput molecular biology techniques to delineate the issue.","container-title":"Physiologia Plantarum","DOI":"10.1111/ppl.13185","ISSN":"1399-3054","issue":"4","language":"en","license":"© 2020 Scandinavian Plant Physiology Society","note":"_eprint: https://onlinelibrary.wiley.com/doi/pdf/10.1111/ppl.13185","page":"578-594","source":"Wiley Online Library","title":"Ion homeostasis for salinity tolerance in plants: a molecular approach","title-short":"Ion homeostasis for salinity tolerance in plants","volume":"171","author":[{"family":"Amin","given":"Insha"},{"family":"Rasool","given":"Saiema"},{"family":"Mir","given":"Mudasir A."},{"family":"Wani","given":"Wasia"},{"family":"Masoodi","given":"Khalid Z."},{"family":"Ahmad","given":"Parvaiz"}],"issued":{"date-parts":[["2021"]]}}},{"id":356,"uris":["http://zotero.org/users/14068823/items/6MEAJLYL"],"itemData":{"id":356,"type":"article-journal","abstract":"Our manuscript discussed salt tolerance mechanisms in trees, genesassociated with salt stress tolerance, methods to improve the salt tolerance oftrees, and research frontiers.","container-title":"Trees","DOI":"10.1007/s00468-020-02060-0","ISSN":"1432-2285","issue":"3","journalAbbreviation":"Trees","language":"en","page":"717-730","source":"Springer Link","title":"Salt tolerance mechanisms in trees: research progress","title-short":"Salt tolerance mechanisms in trees","volume":"35","author":[{"family":"Zhang","given":"Mingjing"},{"family":"Liu","given":"Yanlu"},{"family":"Han","given":"Guoliang"},{"family":"Zhang","given":"Yi"},{"family":"Wang","given":"Baoshan"},{"family":"Chen","given":"Min"}],"issued":{"date-parts":[["2021",6,1]]}}}],"schema":"https://github.com/citation-style-language/schema/raw/master/csl-citation.json"} </w:instrText>
      </w:r>
      <w:r w:rsidRPr="003D74DF">
        <w:rPr>
          <w:color w:val="auto"/>
          <w:szCs w:val="20"/>
        </w:rPr>
        <w:fldChar w:fldCharType="separate"/>
      </w:r>
      <w:r w:rsidRPr="003D74DF">
        <w:rPr>
          <w:color w:val="auto"/>
          <w:szCs w:val="20"/>
        </w:rPr>
        <w:t>[59,60]</w:t>
      </w:r>
      <w:r w:rsidRPr="003D74DF">
        <w:rPr>
          <w:color w:val="auto"/>
          <w:szCs w:val="20"/>
        </w:rPr>
        <w:fldChar w:fldCharType="end"/>
      </w:r>
      <w:r w:rsidRPr="003D74DF">
        <w:rPr>
          <w:color w:val="auto"/>
          <w:szCs w:val="20"/>
        </w:rPr>
        <w:t>.</w:t>
      </w:r>
    </w:p>
    <w:p w14:paraId="0EECCB03" w14:textId="3806CBC1" w:rsidR="004710C0" w:rsidRPr="003D74DF" w:rsidRDefault="004710C0" w:rsidP="00797A62">
      <w:pPr>
        <w:pStyle w:val="MDPI31text"/>
        <w:rPr>
          <w:color w:val="auto"/>
          <w:szCs w:val="20"/>
        </w:rPr>
      </w:pPr>
      <w:r w:rsidRPr="003D74DF">
        <w:rPr>
          <w:color w:val="auto"/>
          <w:szCs w:val="20"/>
        </w:rPr>
        <w:t xml:space="preserve">Climatic variables such as precipitation (pp), Tmin, and Tmean were slightly higher in Rica Playa, Pedregal, and </w:t>
      </w:r>
      <w:proofErr w:type="gramStart"/>
      <w:r w:rsidRPr="003D74DF">
        <w:rPr>
          <w:color w:val="auto"/>
          <w:szCs w:val="20"/>
        </w:rPr>
        <w:t>Marginal forest</w:t>
      </w:r>
      <w:proofErr w:type="gramEnd"/>
      <w:r w:rsidRPr="003D74DF">
        <w:rPr>
          <w:color w:val="auto"/>
          <w:szCs w:val="20"/>
        </w:rPr>
        <w:t xml:space="preserve">, with lower relative humidity (RH), while Monte Azul and Chanchape presented intermediate values (Figure 2). Physiographic variables (e.g., distance to water bodies [DW], slope, and elevation [SLI]) showed no consistent influence on phenotypic traits. Although Pedregal, KM 190, and Fundo Valdez were closer to water bodies, and CC Ignacio Távara, KM 190, and Monte Azul were at higher elevations, these differences did not correlate with phenotypic variation. This aligns with Sadia et al. </w:t>
      </w:r>
      <w:r w:rsidRPr="003D74DF">
        <w:rPr>
          <w:color w:val="auto"/>
          <w:szCs w:val="20"/>
        </w:rPr>
        <w:fldChar w:fldCharType="begin"/>
      </w:r>
      <w:r w:rsidRPr="003D74DF">
        <w:rPr>
          <w:color w:val="auto"/>
          <w:szCs w:val="20"/>
        </w:rPr>
        <w:instrText xml:space="preserve"> ADDIN ZOTERO_ITEM CSL_CITATION {"citationID":"PJnz4EyT","properties":{"formattedCitation":"[61]","plainCitation":"[61]","noteIndex":0},"citationItems":[{"id":123,"uris":["http://zotero.org/users/14068823/items/I6R4QE9R"],"itemData":{"id":123,"type":"article-journal","abstract":"Subtropical forest plant diversity, characterized by a wide range of species adapted to seasonal variations, is vital for sustaining ecological balance, supporting diverse wildlife, and providing critical ecosystem services such as carbon sequestration and soil stabilization. The Changa Manga Forest, an ecologically rich area with varied vegetation, was analyzed to understand the intricate relationship between plant diversity and environmental factors. This study investigates the diversity patterns, vegetation structure, and environmental influences on forest biodiversity.","container-title":"BMC Plant Biology","DOI":"10.1186/s12870-024-06012-5","ISSN":"1471-2229","issue":"1","journalAbbreviation":"BMC Plant Biol","language":"en","page":"1275","source":"Springer Link","title":"Ecological analysis of plant community structure and soil effects in subtropical forest ecosystem","volume":"24","author":[{"family":"Sadia","given":"Sehrish"},{"family":"Waheed","given":"Muhammad"},{"family":"Firdous","given":"Shazia"},{"family":"Arshad","given":"Fahim"},{"family":"Fonge","given":"Beatrice Ambo"},{"family":"Al-Andal","given":"Abeer"}],"issued":{"date-parts":[["2024",12,30]]}}}],"schema":"https://github.com/citation-style-language/schema/raw/master/csl-citation.json"} </w:instrText>
      </w:r>
      <w:r w:rsidRPr="003D74DF">
        <w:rPr>
          <w:color w:val="auto"/>
          <w:szCs w:val="20"/>
        </w:rPr>
        <w:fldChar w:fldCharType="separate"/>
      </w:r>
      <w:r w:rsidRPr="003D74DF">
        <w:rPr>
          <w:color w:val="auto"/>
          <w:szCs w:val="20"/>
        </w:rPr>
        <w:t>[61]</w:t>
      </w:r>
      <w:r w:rsidRPr="003D74DF">
        <w:rPr>
          <w:color w:val="auto"/>
          <w:szCs w:val="20"/>
        </w:rPr>
        <w:fldChar w:fldCharType="end"/>
      </w:r>
      <w:r w:rsidRPr="003D74DF">
        <w:rPr>
          <w:color w:val="auto"/>
          <w:szCs w:val="20"/>
        </w:rPr>
        <w:t xml:space="preserve">, who emphasized that edaphic factors such as pH, OM, P, and K availability are key determinants of plant distribution, but their effects must be understood in interaction with biotic and abiotic variables. Similarly, Barboza et al. </w:t>
      </w:r>
      <w:r w:rsidRPr="003D74DF">
        <w:rPr>
          <w:color w:val="auto"/>
          <w:szCs w:val="20"/>
        </w:rPr>
        <w:fldChar w:fldCharType="begin"/>
      </w:r>
      <w:r w:rsidRPr="003D74DF">
        <w:rPr>
          <w:color w:val="auto"/>
          <w:szCs w:val="20"/>
        </w:rPr>
        <w:instrText xml:space="preserve"> ADDIN ZOTERO_ITEM CSL_CITATION {"citationID":"hqeDZea9","properties":{"formattedCitation":"[8]","plainCitation":"[8]","noteIndex":0},"citationItems":[{"id":122,"uris":["http://zotero.org/users/14068823/items/F29ZMNUZ"],"itemData":{"id":122,"type":"article-journal","abstract":"The development of anthropic activities and climate change effects impact worldwide species' ecosystems and habitats. Habitats' adequate prediction can be an important tool to assess current and future trends. In addition, it allows strategies development for their conservation. The Neltuma pallida of the forest region in northern Peru, although very significant, has experienced a decline in recent years. The objective of this research is to evaluate the current and future distribution and conservation status of N. pallida in the Peruvian dry forest under climate change (Location: Republic of Peru). A total of 132 forest presence records and 10 variables (bioclimatic, topographic, and soil) were processed and selected to obtain the current and future distribution for 2100, using Google Earth Engine (GEE), RStudio, and MaxEnt. The area under the curve values fell within the range of 0.93–0.95, demonstrating a strong predictive capability for both present and future potential habitats. The findings indicated that the likely range of habitats for N. pallida was shaped by factors such as the average temperature of wettest quarter, maximum temperature of warmest month, elevation, rainfall, and precipitation of driest month. The main suitable areas were in the central regions of the geographical departments of Tumbes, Piura, and Lambayeque, as well as in the northern part of La Libertad. It is critical to determine the habitat suitability of plant species for conservation managers since this information stimulates the development of policies that favor sustainable use programs. In addition, these results can contribute significantly to identify new areas for designing strategies for populations conserving and recovering with an ecological restoration approach.","container-title":"Ecology and Evolution","DOI":"10.1002/ece3.70158","ISSN":"2045-7758","issue":"8","language":"en","license":"© 2024 The Author(s). Ecology and Evolution published by John Wiley &amp; Sons Ltd.","note":"_eprint: https://onlinelibrary.wiley.com/doi/pdf/10.1002/ece3.70158","page":"e70158","source":"Wiley Online Library","title":"Modeling the current and future habitat suitability of &lt;i&gt;Neltuma pallida&lt;/i&gt; in the dry forest of northern Peru under climate change scenarios to 2100","volume":"14","author":[{"family":"Barboza","given":"Elgar"},{"family":"Bravo","given":"Nino"},{"family":"Cotrina-Sanchez","given":"Alexander"},{"family":"Salazar","given":"Wilian"},{"family":"Gálvez-Paucar","given":"David"},{"family":"Gonzales","given":"Jhony"},{"family":"Saravia","given":"David"},{"family":"Valqui-Valqui","given":"Lamberto"},{"family":"Cárdenas","given":"Gloria P."},{"family":"Ocaña","given":"Jimmy"},{"family":"Cruz-Luis","given":"Juancarlos"},{"family":"Arbizu","given":"Carlos I."}],"issued":{"date-parts":[["2024"]]}}}],"schema":"https://github.com/citation-style-language/schema/raw/master/csl-citation.json"} </w:instrText>
      </w:r>
      <w:r w:rsidRPr="003D74DF">
        <w:rPr>
          <w:color w:val="auto"/>
          <w:szCs w:val="20"/>
        </w:rPr>
        <w:fldChar w:fldCharType="separate"/>
      </w:r>
      <w:r w:rsidRPr="003D74DF">
        <w:rPr>
          <w:color w:val="auto"/>
          <w:szCs w:val="20"/>
        </w:rPr>
        <w:t>[8]</w:t>
      </w:r>
      <w:r w:rsidRPr="003D74DF">
        <w:rPr>
          <w:color w:val="auto"/>
          <w:szCs w:val="20"/>
        </w:rPr>
        <w:fldChar w:fldCharType="end"/>
      </w:r>
      <w:r w:rsidRPr="003D74DF">
        <w:rPr>
          <w:color w:val="auto"/>
          <w:szCs w:val="20"/>
        </w:rPr>
        <w:t xml:space="preserve"> identified climatic variables (mean temperature of the wettest quarter, maximum temperature of the warmest month, elevation, and annual precipitation) as critical for </w:t>
      </w:r>
      <w:r w:rsidRPr="003D74DF">
        <w:rPr>
          <w:i/>
          <w:iCs/>
          <w:color w:val="auto"/>
          <w:szCs w:val="20"/>
        </w:rPr>
        <w:t>N. pallida</w:t>
      </w:r>
      <w:r w:rsidRPr="003D74DF">
        <w:rPr>
          <w:color w:val="auto"/>
          <w:szCs w:val="20"/>
        </w:rPr>
        <w:t xml:space="preserve"> suitability, but in our study the relative climatic homogeneity reduced their influence. These findings are consistent with Baselly-Villanueva et al. </w:t>
      </w:r>
      <w:r w:rsidRPr="003D74DF">
        <w:rPr>
          <w:color w:val="auto"/>
          <w:szCs w:val="20"/>
        </w:rPr>
        <w:fldChar w:fldCharType="begin"/>
      </w:r>
      <w:r w:rsidRPr="003D74DF">
        <w:rPr>
          <w:color w:val="auto"/>
          <w:szCs w:val="20"/>
        </w:rPr>
        <w:instrText xml:space="preserve"> ADDIN ZOTERO_ITEM CSL_CITATION {"citationID":"a3u8upWh","properties":{"formattedCitation":"[62]","plainCitation":"[62]","noteIndex":0},"citationItems":[{"id":353,"uris":["http://zotero.org/users/14068823/items/JFWH6JYM"],"itemData":{"id":353,"type":"article-journal","abstract":"The South American Andes are a set of mountains that generate a diversity of climates. Eucalyptus globulus has been planted on many slopes of the northern Peruvian Andes at high altitudes (for example, in Cajamarca, Peru), but its growth and productive viability remain unknown. In the present study, the following objectives were established: i) to develop Site Index curves for stands of Eucalyptus globulus located in the Peruvian Andes above 3,000 meters of altitude, ii) to analyze the relationship between environmental variables and Site Index, and iii) to evaluate the potential effect of cold on the growth of these stands compared to those in other regions. The Site Index (SI) was estimated using three base growth models (Bertalanffy-Richards, Hossfeld and Korf) and two derivation methods (Algebraic Differences - ADA and Generalized Algebraic Differences - GADA). The relationship between environmental factors and SI was determined by Spearman’s correlation coefficient. The potential effect of altitude was evaluated by comparing the site quality curves obtained with those of other regions. The dynamic equation, derived from the Bertalanffy-Richards model using GADA, explained much of the variability of the dominant height growth. The SI was well correlated with distance to water bodies and to a lesser degree with solar radiation, effective depth and base saturation. In addition, compared to other regions, slow growth was evident in the initial stage of planting, probably due to the effect of cold acclimatization (derived from the high altitude).","container-title":"Bosque","DOI":"10.4067/S0717-92002024000100103","ISSN":"0717-9200","issue":"1","language":"es","license":"Derechos de autor 2024","page":"103-118","source":"revistas.uach.cl","title":"Relación de los factores ambientales con la productividad de &lt;i&gt;Eucalyptus globulus&lt;/i&gt; en los Andes norperuanos","volume":"45","author":[{"family":"Baselly-Villanueva","given":"Juan Rodrigo"},{"family":"Bazán","given":"Fátima Elizabeth Marcelo"},{"family":"Casas","given":"Gianmarco Goycochea"},{"family":"Lozano","given":"Andrés Ibernón Lozano"},{"family":"Castedo-Dorado","given":"Fernando"},{"family":"Álvarez-Álvarez","given":"Pedro"}],"issued":{"date-parts":[["2024",6,3]]}}}],"schema":"https://github.com/citation-style-language/schema/raw/master/csl-citation.json"} </w:instrText>
      </w:r>
      <w:r w:rsidRPr="003D74DF">
        <w:rPr>
          <w:color w:val="auto"/>
          <w:szCs w:val="20"/>
        </w:rPr>
        <w:fldChar w:fldCharType="separate"/>
      </w:r>
      <w:r w:rsidRPr="003D74DF">
        <w:rPr>
          <w:color w:val="auto"/>
          <w:szCs w:val="20"/>
        </w:rPr>
        <w:t>[62]</w:t>
      </w:r>
      <w:r w:rsidRPr="003D74DF">
        <w:rPr>
          <w:color w:val="auto"/>
          <w:szCs w:val="20"/>
        </w:rPr>
        <w:fldChar w:fldCharType="end"/>
      </w:r>
      <w:r w:rsidRPr="003D74DF">
        <w:rPr>
          <w:color w:val="auto"/>
          <w:szCs w:val="20"/>
        </w:rPr>
        <w:t xml:space="preserve"> and Rufasto-Peralta et al. </w:t>
      </w:r>
      <w:r w:rsidRPr="003D74DF">
        <w:rPr>
          <w:color w:val="auto"/>
          <w:szCs w:val="20"/>
        </w:rPr>
        <w:fldChar w:fldCharType="begin"/>
      </w:r>
      <w:r w:rsidRPr="003D74DF">
        <w:rPr>
          <w:color w:val="auto"/>
          <w:szCs w:val="20"/>
        </w:rPr>
        <w:instrText xml:space="preserve"> ADDIN ZOTERO_ITEM CSL_CITATION {"citationID":"wwmTPlQz","properties":{"formattedCitation":"[63]","plainCitation":"[63]","noteIndex":0},"citationItems":[{"id":354,"uris":["http://zotero.org/users/14068823/items/3W9Z4EKX"],"itemData":{"id":354,"type":"article-journal","abstract":"The genus Cinchona L. (Rubiaceae) has 23 species, of which 19 are distributed in Peru. Although it is a very important genus worldwide, its habitats are being degraded at an accelerated rate. No research on the site quality of these species has been conducted, making it difficult to devise habitat recovery plans. The objective of the research was to estimate the site quality of Cinchona pubescens Vahl., in La Palma montane forest, located in the district and province of Chota, Cajamarca region, Peru. Three circular plots of 500 m2 (r =12.6 m) were established, and the total height and circumference at breast height of the trees were measured. An analysis of variance was performed to evaluate the existence of site classes. Climatic, physiographic and edaphic variables were obtained and correlated with tree height to explain their relationship; in addition, a Principal Component Analysis was performed to explain the variability of the studied variables. No statistical difference was detected between the mean heights of the trees, since all the plots presented similar site quality. The edaphoclimatic factors were not correlated with height. However, the Principal Component Analysis showed that edaphic variables had a greater influence on the height of Cinchona pubescens Vahl. than climatic and topographic variables. This species grows in sandy loam soils, with a strongly acid pH and medium to high concentrations of some elements, such as organic matter, P, K and N.","container-title":"Lilloa","DOI":"10.30550/j.lil/1826","ISSN":"2346-9641","language":"es","license":"Derechos de autor 1900 Lilloa","page":"259-279","source":"www.lillo.org.ar","title":"Estimación de la calidad de sitio de &lt;i&gt;Cinchona pubescens&lt;/i&gt; (Rubiaceae), en el bosque montano La Palma, Chota, Perú","author":[{"family":"Rufasto-Peralta","given":"Yennifer L."},{"family":"Baselly-Villanueva","given":"Juan R."},{"family":"Alva-Mendoza","given":"Denisse M."},{"family":"Seminario-Cunya","given":"Alejandro"},{"family":"Elera-Gonzales","given":"Duberli G."},{"family":"Villena-Velásquez","given":"Jim J."}],"issued":{"date-parts":[["2023",12,12]]}}}],"schema":"https://github.com/citation-style-language/schema/raw/master/csl-citation.json"} </w:instrText>
      </w:r>
      <w:r w:rsidRPr="003D74DF">
        <w:rPr>
          <w:color w:val="auto"/>
          <w:szCs w:val="20"/>
        </w:rPr>
        <w:fldChar w:fldCharType="separate"/>
      </w:r>
      <w:r w:rsidRPr="003D74DF">
        <w:rPr>
          <w:color w:val="auto"/>
          <w:szCs w:val="20"/>
        </w:rPr>
        <w:t>[63]</w:t>
      </w:r>
      <w:r w:rsidRPr="003D74DF">
        <w:rPr>
          <w:color w:val="auto"/>
          <w:szCs w:val="20"/>
        </w:rPr>
        <w:fldChar w:fldCharType="end"/>
      </w:r>
      <w:r w:rsidRPr="003D74DF">
        <w:rPr>
          <w:color w:val="auto"/>
          <w:szCs w:val="20"/>
        </w:rPr>
        <w:t xml:space="preserve">, who observed that at local scales, edaphic variables are often more determinant than climatic or physiographic ones. Overall, the interaction between soil, environment, and genetic background must be considered in conservation, restoration, and breeding strategies for </w:t>
      </w:r>
      <w:r w:rsidRPr="003D74DF">
        <w:rPr>
          <w:i/>
          <w:iCs/>
          <w:color w:val="auto"/>
          <w:szCs w:val="20"/>
        </w:rPr>
        <w:t>N. pallida.</w:t>
      </w:r>
    </w:p>
    <w:p w14:paraId="2D34DA8D" w14:textId="18103545" w:rsidR="004710C0" w:rsidRPr="003D74DF" w:rsidRDefault="00797A62" w:rsidP="00797A62">
      <w:pPr>
        <w:pStyle w:val="MDPI22heading2"/>
        <w:spacing w:before="240"/>
        <w:rPr>
          <w:szCs w:val="20"/>
        </w:rPr>
      </w:pPr>
      <w:r w:rsidRPr="003D74DF">
        <w:rPr>
          <w:szCs w:val="20"/>
        </w:rPr>
        <w:t xml:space="preserve">4.2. </w:t>
      </w:r>
      <w:r w:rsidR="004710C0" w:rsidRPr="003D74DF">
        <w:rPr>
          <w:szCs w:val="20"/>
        </w:rPr>
        <w:t>Morphological Diversity in Algarrobo Populations</w:t>
      </w:r>
    </w:p>
    <w:p w14:paraId="5FB1305B" w14:textId="5B115B7B" w:rsidR="004710C0" w:rsidRPr="003D74DF" w:rsidRDefault="004710C0" w:rsidP="00797A62">
      <w:pPr>
        <w:pStyle w:val="MDPI31text"/>
        <w:rPr>
          <w:color w:val="auto"/>
          <w:szCs w:val="20"/>
        </w:rPr>
      </w:pPr>
      <w:r w:rsidRPr="003D74DF">
        <w:rPr>
          <w:color w:val="auto"/>
          <w:szCs w:val="20"/>
        </w:rPr>
        <w:t>The morpho-phenotypic characterization revealed high polymorphism within and among populations in Piura and Tumbes (Table</w:t>
      </w:r>
      <w:r w:rsidR="005F70B4" w:rsidRPr="003D74DF">
        <w:rPr>
          <w:color w:val="auto"/>
          <w:szCs w:val="20"/>
        </w:rPr>
        <w:t xml:space="preserve"> </w:t>
      </w:r>
      <w:r w:rsidRPr="003D74DF">
        <w:rPr>
          <w:color w:val="auto"/>
          <w:szCs w:val="20"/>
        </w:rPr>
        <w:t xml:space="preserve">4), suggesting considerable genetic diversity. The Shannon–Weaver diversity index (H′) showed high values, reflecting broad variability among traits </w:t>
      </w:r>
      <w:r w:rsidRPr="003D74DF">
        <w:rPr>
          <w:color w:val="auto"/>
          <w:szCs w:val="20"/>
        </w:rPr>
        <w:fldChar w:fldCharType="begin"/>
      </w:r>
      <w:r w:rsidRPr="003D74DF">
        <w:rPr>
          <w:color w:val="auto"/>
          <w:szCs w:val="20"/>
        </w:rPr>
        <w:instrText xml:space="preserve"> ADDIN ZOTERO_ITEM CSL_CITATION {"citationID":"nwJBuFAr","properties":{"formattedCitation":"[64,65]","plainCitation":"[64,65]","noteIndex":0},"citationItems":[{"id":117,"uris":["http://zotero.org/users/14068823/items/LDA9R6EJ"],"itemData":{"id":117,"type":"article-journal","abstract":"Fruit traits affect population genetic diversity by affecting seed protection and dispersal strategies, thereby comprising important components of phenotypic variation. Understanding of the phenotypic variation is an indispensable first step for developing breeding strategies. However, little information is known about the genetic variation in E. japonica—a monotypic species with abundant phenotypes that is mainly distributed in southern China. In this study, we evaluated the phenotypic diversity of 67 E. japonica using 23 phenotypic traits. Our results showed that the Shannon–Wiener (I) index of qualitative traits ranged from 0.55 to 1.26, and the color traits had a relatively high I. The average coefficient of variation of compound leaf traits (14.74%) was higher than that of fruit and seed traits (12.77% and 11.47%, respectively). Principal component analysis also showed that compound leaf and fruit traits were important components of total variation. Furthermore, correlation analysis revealed a significant difference in elevation and fruit color, irregular ribs, leaf margin and texture. The F value within populations was smaller than among populations, indicating the variation in phenotypic traits among populations was much greater than within populations. Dehua and Zunyi populations had the highest coefficients of variation, whereas Wenzhou population had the smallest—which may be attributed to habitat destruction. According to Q-type clustering, 67 samples clustered into four groups, with those having similar phenotypes clustering into the same group. In general, leaf and fruit traits had abundant phenotypic diversity, representing the main sources of phenotypic variation. Combined with clustering results and field surveys, this study suggests that the phenotypes of E. japonica are classified into two main categories: The deciduous E. japonica present at high altitudes; and the evergreen E. japonica present at low altitudes. Excavating E. japonica variations provides a theoretical reference for its classification and diversity, and is of great significance for planning genetic resources and establishing conservation strategies.","container-title":"PLOS ONE","DOI":"10.1371/journal.pone.0219046","ISSN":"1932-6203","issue":"7","journalAbbreviation":"PLOS ONE","language":"en","note":"publisher: Public Library of Science","page":"e0219046","source":"PLoS Journals","title":"Multivariate analysis reveals phenotypic diversity of &lt;i&gt;Euscaphis japonica&lt;/i&gt; population","volume":"14","author":[{"family":"Sun","given":"Weihong"},{"family":"Yuan","given":"Xueyan"},{"family":"Liu","given":"Zhong-Jian"},{"family":"Lan","given":"Siren"},{"family":"Tsai","given":"Wen-chieh"},{"family":"Zou","given":"Shuang-Quan"}],"issued":{"date-parts":[["2019",7,16]]}}},{"id":116,"uris":["http://zotero.org/users/14068823/items/MQALZ7MW"],"itemData":{"id":116,"type":"article-journal","abstract":"Naked barley is a traditional, climate-resilient and highly nutritious crop of the high mountains of Nepal. Knowledge of agro-morphological diversity among the naked barely genotypes is fundamental for their efficient utilization in plant breeding schemes and effective conservation programs. The primary objective of this study is phenotypic characterization and diversity assessment of naked barley landraces in Nepal for pre-breeding purposes.","container-title":"Agriculture &amp; Food Security","DOI":"10.1186/s40066-018-0238-5","ISSN":"2048-7010","issue":"1","journalAbbreviation":"Agriculture &amp; Food Security","page":"86","source":"BioMed Central","title":"Agro-morphological diversity of Nepalese naked barley landraces","volume":"7","author":[{"family":"Yadav","given":"Ritesh Kumar"},{"family":"Gautam","given":"Subash"},{"family":"Palikhey","given":"Epsha"},{"family":"Joshi","given":"Bal Krishna"},{"family":"Ghimire","given":"Krishna Hari"},{"family":"Gurung","given":"Rita"},{"family":"Adhikari","given":"Achyut Raj"},{"family":"Pudasaini","given":"Niranjan"},{"family":"Dhakal","given":"Rajeev"}],"issued":{"date-parts":[["2018",11,26]]}}}],"schema":"https://github.com/citation-style-language/schema/raw/master/csl-citation.json"} </w:instrText>
      </w:r>
      <w:r w:rsidRPr="003D74DF">
        <w:rPr>
          <w:color w:val="auto"/>
          <w:szCs w:val="20"/>
        </w:rPr>
        <w:fldChar w:fldCharType="separate"/>
      </w:r>
      <w:r w:rsidRPr="003D74DF">
        <w:rPr>
          <w:color w:val="auto"/>
          <w:szCs w:val="20"/>
        </w:rPr>
        <w:t>[64,65]</w:t>
      </w:r>
      <w:r w:rsidRPr="003D74DF">
        <w:rPr>
          <w:color w:val="auto"/>
          <w:szCs w:val="20"/>
        </w:rPr>
        <w:fldChar w:fldCharType="end"/>
      </w:r>
      <w:r w:rsidRPr="003D74DF">
        <w:rPr>
          <w:color w:val="auto"/>
          <w:szCs w:val="20"/>
        </w:rPr>
        <w:t xml:space="preserve">. Fruit production displayed the greatest diversity, whereas branching presented moderate diversity. Among dendrometric traits, analysis of variance indicated significant heterogeneity (Figure 3), suggesting structural differences among populations. Similar findings were reported by Bessega et al. </w:t>
      </w:r>
      <w:r w:rsidRPr="003D74DF">
        <w:rPr>
          <w:color w:val="auto"/>
          <w:szCs w:val="20"/>
        </w:rPr>
        <w:fldChar w:fldCharType="begin"/>
      </w:r>
      <w:r w:rsidRPr="003D74DF">
        <w:rPr>
          <w:color w:val="auto"/>
          <w:szCs w:val="20"/>
        </w:rPr>
        <w:instrText xml:space="preserve"> ADDIN ZOTERO_ITEM CSL_CITATION {"citationID":"pSZsNYn2","properties":{"formattedCitation":"[66]","plainCitation":"[66]","noteIndex":0},"citationItems":[{"id":115,"uris":["http://zotero.org/users/14068823/items/LNYRS2T5"],"itemData":{"id":115,"type":"article-journal","abstract":"The advance of the agricultural frontier and deforestation are leading to the loss of native forests in the Monte desert (Argentina). Recently, revegetation with native material has emerged as an option to reverse landscape deterioration. Neltuma flexuosa is a valid and valuable alternative due to its ecological and economic characteristics. To propose a good sourcing strategy and guidelines for the appropriate use of this species, we studied neutral (NGV) and adaptive (AGV) genetic variation. We evaluated eight microsatellite molecular markers and measured the quantitative variation for height and basal diameter in individuals from eight provenances (40 families) growing in a common garden. Based on neutral genetic variability, differentiation, and structure, and considering morphological variation, we propose considering at least three genetic zones in the Monte ecoregion: northern (including Fiambala, Pipanaco, Chilecito and Mogna populations), central (including Niacunian and Lavalle populations) and southern (including Alvear and Aguila Limay populations). To recover most of the NGV and AGV for seed banking purposes, at least three populations are recommended. According to AMOVA, special care should be taken in the sampling of material due to the important genetic variation that occurs among families within provenances. The comparison between morphological and neutral differentiation helps unveil the evolutionary forces that shape the morphological variation suggesting that both height and diameter would respond, in the long term, to the different environmental conditions, resulting in different optima at each site. Alternative sampling strategies for delineating future particular restoration plans are discussed, considering both neutral and adaptive genetic variation results.","container-title":"Forest Ecology and Management","DOI":"10.1016/j.foreco.2025.122715","ISSN":"0378-1127","journalAbbreviation":"Forest Ecology and Management","page":"122715","source":"ScienceDirect","title":"Genetic zones of &lt;i&gt;Neltuma flexuosa&lt;/i&gt;, the algarrobo tree from the Monte desert in Argentina","volume":"586","author":[{"family":"Bessega","given":"Cecilia"},{"family":"Cony","given":"Mariano"},{"family":"Pometti","given":"Carolina"}],"issued":{"date-parts":[["2025",6,15]]}}}],"schema":"https://github.com/citation-style-language/schema/raw/master/csl-citation.json"} </w:instrText>
      </w:r>
      <w:r w:rsidRPr="003D74DF">
        <w:rPr>
          <w:color w:val="auto"/>
          <w:szCs w:val="20"/>
        </w:rPr>
        <w:fldChar w:fldCharType="separate"/>
      </w:r>
      <w:r w:rsidRPr="003D74DF">
        <w:rPr>
          <w:color w:val="auto"/>
          <w:szCs w:val="20"/>
        </w:rPr>
        <w:t>[66]</w:t>
      </w:r>
      <w:r w:rsidRPr="003D74DF">
        <w:rPr>
          <w:color w:val="auto"/>
          <w:szCs w:val="20"/>
        </w:rPr>
        <w:fldChar w:fldCharType="end"/>
      </w:r>
      <w:r w:rsidRPr="003D74DF">
        <w:rPr>
          <w:color w:val="auto"/>
          <w:szCs w:val="20"/>
        </w:rPr>
        <w:t xml:space="preserve"> in </w:t>
      </w:r>
      <w:r w:rsidRPr="003D74DF">
        <w:rPr>
          <w:i/>
          <w:iCs/>
          <w:color w:val="auto"/>
          <w:szCs w:val="20"/>
        </w:rPr>
        <w:t>N. flexuosa</w:t>
      </w:r>
      <w:r w:rsidRPr="003D74DF">
        <w:rPr>
          <w:color w:val="auto"/>
          <w:szCs w:val="20"/>
        </w:rPr>
        <w:t xml:space="preserve">, where </w:t>
      </w:r>
      <w:r w:rsidRPr="003D74DF">
        <w:rPr>
          <w:color w:val="auto"/>
          <w:szCs w:val="20"/>
        </w:rPr>
        <w:lastRenderedPageBreak/>
        <w:t xml:space="preserve">differences in height and basal diameter were partly genetically based but modulated by local environmental conditions. Likewise, Vega et al. </w:t>
      </w:r>
      <w:r w:rsidRPr="003D74DF">
        <w:rPr>
          <w:color w:val="auto"/>
          <w:szCs w:val="20"/>
        </w:rPr>
        <w:fldChar w:fldCharType="begin"/>
      </w:r>
      <w:r w:rsidRPr="003D74DF">
        <w:rPr>
          <w:color w:val="auto"/>
          <w:szCs w:val="20"/>
        </w:rPr>
        <w:instrText xml:space="preserve"> ADDIN ZOTERO_ITEM CSL_CITATION {"citationID":"Yoy4x0T1","properties":{"formattedCitation":"[67]","plainCitation":"[67]","noteIndex":0},"citationItems":[{"id":114,"uris":["http://zotero.org/users/14068823/items/ZJGLX5ME"],"itemData":{"id":114,"type":"article-journal","container-title":"Boletín de la Sociedad Argentina de Botánica","DOI":"10.31055/1851.2372.v58.n4.39224","ISSN":"1851-2372","issue":"4","note":"publisher: Sociedad Argentina de Botánica","page":"6-6","source":"SciELO","title":"Spatial structure of phenotypic traits in seven provenances of &lt;i&gt;Neltuma alba&lt;/i&gt; (Fabaceae)","volume":"58","author":[{"family":"Vega","given":"María V."},{"family":"Saidman","given":"Beatriz O."},{"family":"Vilardi","given":"Juan C."},{"family":"Vega","given":"María V."},{"family":"Saidman","given":"Beatriz O."},{"family":"Vilardi","given":"Juan C."}],"issued":{"date-parts":[["2023",12]]}}}],"schema":"https://github.com/citation-style-language/schema/raw/master/csl-citation.json"} </w:instrText>
      </w:r>
      <w:r w:rsidRPr="003D74DF">
        <w:rPr>
          <w:color w:val="auto"/>
          <w:szCs w:val="20"/>
        </w:rPr>
        <w:fldChar w:fldCharType="separate"/>
      </w:r>
      <w:r w:rsidRPr="003D74DF">
        <w:rPr>
          <w:color w:val="auto"/>
          <w:szCs w:val="20"/>
        </w:rPr>
        <w:t>[67]</w:t>
      </w:r>
      <w:r w:rsidRPr="003D74DF">
        <w:rPr>
          <w:color w:val="auto"/>
          <w:szCs w:val="20"/>
        </w:rPr>
        <w:fldChar w:fldCharType="end"/>
      </w:r>
      <w:r w:rsidRPr="003D74DF">
        <w:rPr>
          <w:color w:val="auto"/>
          <w:szCs w:val="20"/>
        </w:rPr>
        <w:t xml:space="preserve"> argued that </w:t>
      </w:r>
      <w:r w:rsidRPr="003D74DF">
        <w:rPr>
          <w:i/>
          <w:iCs/>
          <w:color w:val="auto"/>
          <w:szCs w:val="20"/>
        </w:rPr>
        <w:t>N. alba</w:t>
      </w:r>
      <w:r w:rsidRPr="003D74DF">
        <w:rPr>
          <w:color w:val="auto"/>
          <w:szCs w:val="20"/>
        </w:rPr>
        <w:t xml:space="preserve"> exhibits strong adaptive capacity to environmental heterogeneity, favoring local adaptation processes.</w:t>
      </w:r>
    </w:p>
    <w:p w14:paraId="2B990ACC" w14:textId="77777777" w:rsidR="004710C0" w:rsidRPr="003D74DF" w:rsidRDefault="004710C0" w:rsidP="00797A62">
      <w:pPr>
        <w:pStyle w:val="MDPI31text"/>
        <w:rPr>
          <w:color w:val="auto"/>
          <w:szCs w:val="20"/>
        </w:rPr>
      </w:pPr>
      <w:r w:rsidRPr="003D74DF">
        <w:rPr>
          <w:color w:val="auto"/>
          <w:szCs w:val="20"/>
        </w:rPr>
        <w:t xml:space="preserve">Our results are also consistent with Esparza-Orozco et al. </w:t>
      </w:r>
      <w:r w:rsidRPr="003D74DF">
        <w:rPr>
          <w:color w:val="auto"/>
          <w:szCs w:val="20"/>
        </w:rPr>
        <w:fldChar w:fldCharType="begin"/>
      </w:r>
      <w:r w:rsidRPr="003D74DF">
        <w:rPr>
          <w:color w:val="auto"/>
          <w:szCs w:val="20"/>
        </w:rPr>
        <w:instrText xml:space="preserve"> ADDIN ZOTERO_ITEM CSL_CITATION {"citationID":"5uqxpjgv","properties":{"formattedCitation":"[68]","plainCitation":"[68]","noteIndex":0},"citationItems":[{"id":113,"uris":["http://zotero.org/users/14068823/items/VA5GN9V5"],"itemData":{"id":113,"type":"article-journal","abstract":"Secondary metabolites (SM) in plants play crucial pharmacological, ecological, and nutritional roles for humans, wildlife, and livestock. Environmental Heterogeneity (EH) encompasses the variability of biotic and abiotic factors that influence biological responses of plant species. Advancements in remote sensing have enhanced the ability to assess plant functional traits more affordably and comprehensively by integrating spectral reflectance data with detailed plant metabolomics. However, studies investigating the relationship between EH—quantified using Rao’s Q heterogeneity index from remote sensing data—and SM diversity remain limited. Here, we present the first report demonstrating that the biotic component of EH, measured as Rao’s Q, is positively associated with SM diversity in mesquite pod extracts—higher Rao’s Q values correspond to greater SM diversity. Generalized additive models (GAMs) revealed that Rao’s Q contributed the most explanatory power, accounting for 21.2% of the deviance, compared to pod weight (13.7%) and pod length (2.03%). However, only the relationship between Rao’s Q and SM diversity was statistically significant (p = 0.029). The Rao’s Q index derived from remote sensing serves as a scalable proxy for identifying SM hotspots, facilitating the targeted discovery of regions with high pharmacological or nutritional value.","container-title":"Ecologies","DOI":"10.3390/ecologies6010019","ISSN":"2673-4133","issue":"1","language":"en","license":"http://creativecommons.org/licenses/by/3.0/","note":"number: 1\npublisher: Multidisciplinary Digital Publishing Institute","page":"19","source":"www.mdpi.com","title":"Environmental Heterogeneity Drives Secondary Metabolite Diversity from Mesquite Pods in Semiarid Regions","volume":"6","author":[{"family":"Esparza-Orozco","given":"Alfredo"},{"family":"Carranza-Becerra","given":"Liliana"},{"family":"Delgadillo-Ruiz","given":"Lucía"},{"family":"Bollaín y Goytia","given":"Juan José"},{"family":"Gaytán-Saldaña","given":"Norma Angélica"},{"family":"Mandujano-García","given":"Cruz Daniel"},{"family":"Delgadillo-Ruiz","given":"Eladio"},{"family":"Michel-López","given":"Claudia Yared"},{"family":"Huerta-García","given":"Josefina"},{"family":"Valladares-Carranza","given":"Benjamín"},{"family":"Valtierra-Marín","given":"Héctor Emmanuel"}],"issued":{"date-parts":[["2025",3]]}}}],"schema":"https://github.com/citation-style-language/schema/raw/master/csl-citation.json"} </w:instrText>
      </w:r>
      <w:r w:rsidRPr="003D74DF">
        <w:rPr>
          <w:color w:val="auto"/>
          <w:szCs w:val="20"/>
        </w:rPr>
        <w:fldChar w:fldCharType="separate"/>
      </w:r>
      <w:r w:rsidRPr="003D74DF">
        <w:rPr>
          <w:color w:val="auto"/>
          <w:szCs w:val="20"/>
        </w:rPr>
        <w:t>[68]</w:t>
      </w:r>
      <w:r w:rsidRPr="003D74DF">
        <w:rPr>
          <w:color w:val="auto"/>
          <w:szCs w:val="20"/>
        </w:rPr>
        <w:fldChar w:fldCharType="end"/>
      </w:r>
      <w:r w:rsidRPr="003D74DF">
        <w:rPr>
          <w:color w:val="auto"/>
          <w:szCs w:val="20"/>
        </w:rPr>
        <w:t xml:space="preserve">, who identified significant phenotypic differences among </w:t>
      </w:r>
      <w:r w:rsidRPr="003D74DF">
        <w:rPr>
          <w:i/>
          <w:iCs/>
          <w:color w:val="auto"/>
          <w:szCs w:val="20"/>
        </w:rPr>
        <w:t>Neltuma</w:t>
      </w:r>
      <w:r w:rsidRPr="003D74DF">
        <w:rPr>
          <w:color w:val="auto"/>
          <w:szCs w:val="20"/>
        </w:rPr>
        <w:t xml:space="preserve"> populations associated with geographic origin. These findings suggest that phenology and morphology in this genus are strongly influenced by ecological factors. Vidaković et al. </w:t>
      </w:r>
      <w:r w:rsidRPr="003D74DF">
        <w:rPr>
          <w:color w:val="auto"/>
          <w:szCs w:val="20"/>
        </w:rPr>
        <w:fldChar w:fldCharType="begin"/>
      </w:r>
      <w:r w:rsidRPr="003D74DF">
        <w:rPr>
          <w:color w:val="auto"/>
          <w:szCs w:val="20"/>
        </w:rPr>
        <w:instrText xml:space="preserve"> ADDIN ZOTERO_ITEM CSL_CITATION {"citationID":"edniVqG4","properties":{"formattedCitation":"[69]","plainCitation":"[69]","noteIndex":0},"citationItems":[{"id":112,"uris":["http://zotero.org/users/14068823/items/855HJ4QA"],"itemData":{"id":112,"type":"article-journal","abstract":"Almond-leaved pear (Pyrus spinosa Forssk., Rosaceae) is a scientifically poorly researched and often overlooked Mediterranean species. It is an insect-pollinated and animal-dispersed spiny, deciduous shrub or a small tree, with high-quality wood and edible fruits. The aim of the study was to assess the phenotypic diversity of almond-leaved pear in the eastern Adriatic region. The examination of phenotypic diversity was based on a morphometric analysis of 17 populations using ten phenotypic traits of leaves. Varieties of multivariate statistical analyses were conducted to evaluate the within- and among-population diversity. In addition, the Mantel tests were used to test the correlations between geographic, environmental, and phenotypic differences among populations. High phenotypic variability was determined both among and within the studied populations. Leaf-size-related traits proved to be the most variable ones, in contrast to more uniform leaf shape traits. Furthermore, three groups of populations were detected using multivariate statistical analyses. The first group included trees from northern- and southernmost populations characterized by high annual precipitation. However, the trees from the second and third group were highly overlapped without a clear geographical pattern. In addition, we revealed that both environmental and geographical interactions proved to be responsible for the patterns of phenotypic variation between almond-leaved pear populations, indicating significant isolation by environment (IBE) and isolation by distance (IBD) patterns. Overall, our results provide useful information about phenotypic diversity of almond-leaved pear populations for further conservation, breeding, and afforestation programs.","container-title":"Forests","DOI":"10.3390/f12121630","ISSN":"1999-4907","issue":"12","language":"en","license":"http://creativecommons.org/licenses/by/3.0/","note":"number: 12\npublisher: Multidisciplinary Digital Publishing Institute","page":"1630","source":"www.mdpi.com","title":"Phenotypic Diversity of Almond-Leaved Pear (&lt;i&gt;Pyrus spinosa&lt;/i&gt; Forssk.) along Eastern Adriatic Coast","volume":"12","author":[{"family":"Vidaković","given":"Antonio"},{"family":"Liber","given":"Zlatko"},{"family":"Šatović","given":"Zlatko"},{"family":"Idžojtić","given":"Marilena"},{"family":"Volenec","given":"Ida"},{"family":"Zegnal","given":"Ivana"},{"family":"Pintar","given":"Valentino"},{"family":"Radunić","given":"Mira"},{"family":"Poljak","given":"Igor"}],"issued":{"date-parts":[["2021",12]]}}}],"schema":"https://github.com/citation-style-language/schema/raw/master/csl-citation.json"} </w:instrText>
      </w:r>
      <w:r w:rsidRPr="003D74DF">
        <w:rPr>
          <w:color w:val="auto"/>
          <w:szCs w:val="20"/>
        </w:rPr>
        <w:fldChar w:fldCharType="separate"/>
      </w:r>
      <w:r w:rsidRPr="003D74DF">
        <w:rPr>
          <w:color w:val="auto"/>
          <w:szCs w:val="20"/>
        </w:rPr>
        <w:t>[69]</w:t>
      </w:r>
      <w:r w:rsidRPr="003D74DF">
        <w:rPr>
          <w:color w:val="auto"/>
          <w:szCs w:val="20"/>
        </w:rPr>
        <w:fldChar w:fldCharType="end"/>
      </w:r>
      <w:r w:rsidRPr="003D74DF">
        <w:rPr>
          <w:color w:val="auto"/>
          <w:szCs w:val="20"/>
        </w:rPr>
        <w:t xml:space="preserve"> further emphasized that interactions between environment and geography can explain observed phenotypic variation, reflecting potential processes of isolation by environment and by distance. In our study, Monte Azul, Chanchape, and Samán Chico (Piura) were distinguished by superior morphological and phenotypic performance, while Rica Playa, ISA REP, and SENASA (Tumbes) were associated with lower performance. This pattern supports the hypothesis of simultaneous environmental and geographic isolation shaping genetic and phenotypic structuring in </w:t>
      </w:r>
      <w:r w:rsidRPr="003D74DF">
        <w:rPr>
          <w:i/>
          <w:iCs/>
          <w:color w:val="auto"/>
          <w:szCs w:val="20"/>
        </w:rPr>
        <w:t>N. pallida</w:t>
      </w:r>
      <w:r w:rsidRPr="003D74DF">
        <w:rPr>
          <w:color w:val="auto"/>
          <w:szCs w:val="20"/>
        </w:rPr>
        <w:t xml:space="preserve"> populations. According to Wang et al. </w:t>
      </w:r>
      <w:r w:rsidRPr="003D74DF">
        <w:rPr>
          <w:color w:val="auto"/>
          <w:szCs w:val="20"/>
        </w:rPr>
        <w:fldChar w:fldCharType="begin"/>
      </w:r>
      <w:r w:rsidRPr="003D74DF">
        <w:rPr>
          <w:color w:val="auto"/>
          <w:szCs w:val="20"/>
        </w:rPr>
        <w:instrText xml:space="preserve"> ADDIN ZOTERO_ITEM CSL_CITATION {"citationID":"NTRVeVCJ","properties":{"formattedCitation":"[70]","plainCitation":"[70]","noteIndex":0},"citationItems":[{"id":111,"uris":["http://zotero.org/users/14068823/items/4DMWMRGY"],"itemData":{"id":111,"type":"article-journal","abstract":"Eucommia ulmoides Oliver is a dioecious, pharmaceutically and economically important, and precious relict tree species endemic to China, and has been listed as a key protected tree species of national level II. Phenotypic variation in ten natural populations in some key traits is still obscure. In order to study the relationship between population variation in phenotypic traits and geoclimatic factors, 15 traits were analyzed in 117 female sampled tree from ten natural populations. The results showed that the coefficients of variation for all of the 15 traits widely ranged from 9.7% (fruit vertical diameter) to 49.0% (leaf thickness), with an average of 19.7%. The nested ANOVA revealed plentiful phenotypic variations within and among populations. The variation within population was the main source, with an average proportion of 42.8%, greater than that among the population (16.6%). The 15 traits were reduced to four principal components, which collectively accounted for 70.1% of phenotypic variation among trees. The ten populations were mainly divided into two groups: Group A included eight populations throughout the Wuling Mountains occurring in relatively close proximity to each other, and Group B which comprises two geographically distant populations in mountains further northern. There were significant level correlations between phenotypic differentiation among population of E. ulmoides and both geographic (r = 0.65, p &lt; 0.05) and climatic (r = 0.73, p &lt; 0.01) distance. Step-wise regression indicates average annual temperature and rainfall accounted for most of the phenotypic variation among populations, and mainly associated with differences in leaf, fruit and seed size. These results can have an important implication for genetic improvement, diversity conservation and resource management of the species in the future.","container-title":"Forests","DOI":"10.3390/f14030462","ISSN":"1999-4907","issue":"3","language":"en","license":"http://creativecommons.org/licenses/by/3.0/","note":"number: 3\npublisher: Multidisciplinary Digital Publishing Institute","page":"462","source":"www.mdpi.com","title":"Phenotypic Variation in Leaf, Fruit and Seed Traits in Natural Populations of &lt;i&gt;Eucommia ulmoides&lt;/i&gt;, a Relict Chinese Endemic Tree","volume":"14","author":[{"family":"Wang","given":"Chaochun"},{"family":"Gong","given":"Huimin"},{"family":"Feng","given":"Miao"},{"family":"Tian","given":"Chunlian"}],"issued":{"date-parts":[["2023",3]]}}}],"schema":"https://github.com/citation-style-language/schema/raw/master/csl-citation.json"} </w:instrText>
      </w:r>
      <w:r w:rsidRPr="003D74DF">
        <w:rPr>
          <w:color w:val="auto"/>
          <w:szCs w:val="20"/>
        </w:rPr>
        <w:fldChar w:fldCharType="separate"/>
      </w:r>
      <w:r w:rsidRPr="003D74DF">
        <w:rPr>
          <w:color w:val="auto"/>
          <w:szCs w:val="20"/>
        </w:rPr>
        <w:t>[70]</w:t>
      </w:r>
      <w:r w:rsidRPr="003D74DF">
        <w:rPr>
          <w:color w:val="auto"/>
          <w:szCs w:val="20"/>
        </w:rPr>
        <w:fldChar w:fldCharType="end"/>
      </w:r>
      <w:r w:rsidRPr="003D74DF">
        <w:rPr>
          <w:color w:val="auto"/>
          <w:szCs w:val="20"/>
        </w:rPr>
        <w:t>, high phenotypic variation often reflects high genetic diversity; thus, phenotypic evaluation represents a direct and effective approach for estimating diversity in forest germplasm resources.</w:t>
      </w:r>
    </w:p>
    <w:p w14:paraId="293FF1A1" w14:textId="49AF5AA9" w:rsidR="004710C0" w:rsidRPr="003D74DF" w:rsidRDefault="00797A62" w:rsidP="00797A62">
      <w:pPr>
        <w:pStyle w:val="MDPI22heading2"/>
        <w:spacing w:before="240"/>
        <w:rPr>
          <w:szCs w:val="20"/>
        </w:rPr>
      </w:pPr>
      <w:r w:rsidRPr="003D74DF">
        <w:rPr>
          <w:szCs w:val="20"/>
        </w:rPr>
        <w:t xml:space="preserve">4.3. </w:t>
      </w:r>
      <w:r w:rsidR="004710C0" w:rsidRPr="003D74DF">
        <w:rPr>
          <w:szCs w:val="20"/>
        </w:rPr>
        <w:t xml:space="preserve">Population </w:t>
      </w:r>
      <w:r w:rsidR="0066551E" w:rsidRPr="003D74DF">
        <w:rPr>
          <w:szCs w:val="20"/>
        </w:rPr>
        <w:t xml:space="preserve">Differentiation </w:t>
      </w:r>
      <w:r w:rsidR="004710C0" w:rsidRPr="003D74DF">
        <w:rPr>
          <w:szCs w:val="20"/>
        </w:rPr>
        <w:t>and Identification of Superior Trees</w:t>
      </w:r>
    </w:p>
    <w:p w14:paraId="152565D6" w14:textId="6A18DEC8" w:rsidR="004710C0" w:rsidRPr="003D74DF" w:rsidRDefault="004710C0" w:rsidP="00797A62">
      <w:pPr>
        <w:pStyle w:val="MDPI31text"/>
        <w:rPr>
          <w:color w:val="auto"/>
          <w:szCs w:val="20"/>
        </w:rPr>
      </w:pPr>
      <w:r w:rsidRPr="003D74DF">
        <w:rPr>
          <w:color w:val="auto"/>
          <w:szCs w:val="20"/>
        </w:rPr>
        <w:t>The consistent pattern of high phenotypic differentiation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across all evaluated traits in </w:t>
      </w:r>
      <w:r w:rsidRPr="003D74DF">
        <w:rPr>
          <w:i/>
          <w:iCs/>
          <w:color w:val="auto"/>
          <w:szCs w:val="20"/>
        </w:rPr>
        <w:t>N. pallida</w:t>
      </w:r>
      <w:r w:rsidRPr="003D74DF">
        <w:rPr>
          <w:color w:val="auto"/>
          <w:szCs w:val="20"/>
        </w:rPr>
        <w:t xml:space="preserve"> indicates that the morphological divergence among populations cannot be explained solely by neutral processes such as genetic drift (Figure 5). The magnitude of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greatly exceeding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oMath>
      <w:r w:rsidRPr="003D74DF">
        <w:rPr>
          <w:color w:val="auto"/>
          <w:szCs w:val="20"/>
        </w:rPr>
        <w:t xml:space="preserve"> (0.03; Castillo et al., </w:t>
      </w:r>
      <w:r w:rsidRPr="003D74DF">
        <w:rPr>
          <w:color w:val="auto"/>
          <w:szCs w:val="20"/>
        </w:rPr>
        <w:fldChar w:fldCharType="begin"/>
      </w:r>
      <w:r w:rsidRPr="003D74DF">
        <w:rPr>
          <w:color w:val="auto"/>
          <w:szCs w:val="20"/>
        </w:rPr>
        <w:instrText xml:space="preserve"> ADDIN ZOTERO_ITEM CSL_CITATION {"citationID":"ws69qOj1","properties":{"formattedCitation":"[71]","plainCitation":"[71]","noteIndex":0},"citationItems":[{"id":423,"uris":["http://zotero.org/users/14068823/items/B9SC5EQF"],"itemData":{"id":423,"type":"article-journal","abstract":"Accurate taxonomic identification of alien species is crucial to detect new incursions, prevent or reduce the arrival of new invaders and implement management options such as biological control. Globally, the taxonomy of non-native Prosopis species is problematic due to misidentification and extensive hybridization. We performed a genetic analysis on several Prosopis species, and their putative hybrids, including both native and non-native populations, with a special focus on Prosopis invasions in Eastern Africa (Ethiopia, Kenya and Tanzania). We aimed to clarify the taxonomic placement of non-native populations and to infer the introduction histories of Prosopis in Eastern Africa. DNA sequencing data from nuclear and chloroplast markers showed high homology (almost 100 %) between most species analysed. Analyses based on seven nuclear microsatellites confirmed weak population genetic structure among Prosopis species. Hybrids and polyploid individuals were recorded in both native and non-native populations. Invasive genotypes of Prosopis juliflora in Kenya and Ethiopia could have a similar native Mexican origin, while Tanzanian genotypes likely are from a different source. Native Peruvian Prosopis pallida genotypes showed high similarity with non-invasive genotypes from Kenya. Levels of introduced genetic diversity, relative to native populations, suggest that multiple introductions of P. juliflora and P. pallida occurred in Eastern Africa. Polyploidy may explain the successful invasion of P. juliflora in Eastern Africa. The polyploid P. juliflora was highly differentiated from the rest of the (diploid) species within the genus. The lack of genetic differentiation between most diploid species in their native ranges supports the notion that hybridization between allopatric species may occur frequently when they are co-introduced into non-native areas. For regulatory purposes, we propose to treat diploid Prosopis taxa from the Americas as a single taxonomic unit in non-native ranges.","container-title":"AoB PLANTS","DOI":"10.1093/aobpla/plaa069","ISSN":"2041-2851","issue":"1","journalAbbreviation":"AoB PLANTS","page":"plaa069","source":"Silverchair","title":"Genetic insights into the globally invasive and taxonomically problematic tree genus &lt;i&gt;Prosopis&lt;/i&gt;","volume":"13","author":[{"family":"Castillo","given":"María L"},{"family":"Schaffner","given":"Urs"},{"family":"Wilgen","given":"Brian W","non-dropping-particle":"van"},{"family":"Montaño","given":"Noé Manuel"},{"family":"Bustamante","given":"Ramiro O"},{"family":"Cosacov","given":"Andrea"},{"family":"Mathese","given":"Megan J"},{"family":"Le Roux","given":"Johannes J"}],"issued":{"date-parts":[["2021",2,1]]}}}],"schema":"https://github.com/citation-style-language/schema/raw/master/csl-citation.json"} </w:instrText>
      </w:r>
      <w:r w:rsidRPr="003D74DF">
        <w:rPr>
          <w:color w:val="auto"/>
          <w:szCs w:val="20"/>
        </w:rPr>
        <w:fldChar w:fldCharType="separate"/>
      </w:r>
      <w:r w:rsidRPr="003D74DF">
        <w:rPr>
          <w:color w:val="auto"/>
          <w:szCs w:val="20"/>
        </w:rPr>
        <w:t>[71]</w:t>
      </w:r>
      <w:r w:rsidRPr="003D74DF">
        <w:rPr>
          <w:color w:val="auto"/>
          <w:szCs w:val="20"/>
        </w:rPr>
        <w:fldChar w:fldCharType="end"/>
      </w:r>
      <w:r w:rsidRPr="003D74DF">
        <w:rPr>
          <w:color w:val="auto"/>
          <w:szCs w:val="20"/>
        </w:rPr>
        <w:t xml:space="preserve">) supports the hypothesis that adaptive differentiation has occurred under heterogeneous selection pressures associated with environmental gradients of aridity, soil texture, and local management regimes. Similar evidence has been reported for other species within the </w:t>
      </w:r>
      <w:r w:rsidRPr="003D74DF">
        <w:rPr>
          <w:i/>
          <w:iCs/>
          <w:color w:val="auto"/>
          <w:szCs w:val="20"/>
        </w:rPr>
        <w:t>Prosopis complex</w:t>
      </w:r>
      <w:r w:rsidRPr="003D74DF">
        <w:rPr>
          <w:color w:val="auto"/>
          <w:szCs w:val="20"/>
        </w:rPr>
        <w:t xml:space="preserve">, such as </w:t>
      </w:r>
      <w:r w:rsidRPr="003D74DF">
        <w:rPr>
          <w:i/>
          <w:iCs/>
          <w:color w:val="auto"/>
          <w:szCs w:val="20"/>
        </w:rPr>
        <w:t>P. chilensis</w:t>
      </w:r>
      <w:r w:rsidRPr="003D74DF">
        <w:rPr>
          <w:color w:val="auto"/>
          <w:szCs w:val="20"/>
        </w:rPr>
        <w:t xml:space="preserve"> and </w:t>
      </w:r>
      <w:r w:rsidRPr="003D74DF">
        <w:rPr>
          <w:i/>
          <w:iCs/>
          <w:color w:val="auto"/>
          <w:szCs w:val="20"/>
        </w:rPr>
        <w:t>P. flexuosa</w:t>
      </w:r>
      <w:r w:rsidRPr="003D74DF">
        <w:rPr>
          <w:color w:val="auto"/>
          <w:szCs w:val="20"/>
        </w:rPr>
        <w:t xml:space="preserve">, where phenotypic variation reflects a combination of environmental and evolutionary processes </w:t>
      </w:r>
      <w:r w:rsidRPr="003D74DF">
        <w:rPr>
          <w:color w:val="auto"/>
          <w:szCs w:val="20"/>
        </w:rPr>
        <w:fldChar w:fldCharType="begin"/>
      </w:r>
      <w:r w:rsidRPr="003D74DF">
        <w:rPr>
          <w:color w:val="auto"/>
          <w:szCs w:val="20"/>
        </w:rPr>
        <w:instrText xml:space="preserve"> ADDIN ZOTERO_ITEM CSL_CITATION {"citationID":"czgcrxWV","properties":{"formattedCitation":"[50,72]","plainCitation":"[50,72]","noteIndex":0},"citationItems":[{"id":336,"uris":["http://zotero.org/users/14068823/items/JPX5J58M"],"itemData":{"id":336,"type":"article-journal","abstract":"Prosopis chilensis (Molina) Stuntz (Leguminosae) is a valuable native species in Argentina included in the Prosopis Management Programme. Natural provenances show important height and shape differentiation throughout their distribution in the Monte Desert. The availability of progeny trials provides an opportunity to quantify genetic differentiation among provenances and test the relative importance of demographic vs adaptive processes on morphological variation. We quantified both genetic and quantitative differentiation of neutral markers and five economically important traits, respectively, among four provenances in a provenance-progeny trial. We aimed to quantify the genetic basis of variations in height, basal diameter, tree shape, spine length and biomass. Two hypotheses were tested: (1) economically important traits have significant heritability, and (2) the phenotypic variation among provenances is the result of local adaptation to particular environmental conditions. Our results indicate that most morphological variation was found among individuals within families (~95 per cent). The h2 estimates were heterogeneous among traits and ranged from low (0 for number of stems) to moderate (0.22 and 0.28 for spine length and biomass, respectively). Variance among families (~5 per cent) was evenly distributed within and among provenances. Morphological differentiation among provenances was low, but significant, and could be attributed mainly to individuals from Villa Unión. Based on molecular markers, genetic differentiation among provenances was low and significant (FST = 0.03; P = 5 × 10−4) but was able to differentiate the groups from Villa Unión, Fiambalá and Mogna-Chilecito. Neutrality tests were conducted using the FST  –QST test and DJSOST and δGREGORIUS alternative coefficients of differentiation. Neutrality tests yielded no evidence of local adaptation and were rather consistent in showing a trend toward stabilizing selection, particularly for spine length. The selection strategy for breeding programmes should depend on the trait to be improved and should consider both provenance and familiar information. Considering an intra-familiar ranking is encouraged in order to maximize the genetic gain. Additionally, in order to recover germplasm provenance diversity, based on morphological and microsatellite results, our recommendation would be to include seeds from individuals from at least the Villa Unión, Fiambalá and Mogna-Chilecito areas.","container-title":"Forestry: An International Journal of Forest Research","DOI":"10.1093/forestry/cpaa026","ISSN":"0015-752X","issue":"2","journalAbbreviation":"Forestry (Lond)","page":"204-218","source":"Silverchair","title":"Genetic variance distribution of SSR markers and economically important quantitative traits in a progeny trial of &lt;i&gt;Prosopis chilensis&lt;/i&gt; (Leguminosae): implications for the ‘Algarrobo’ management programme","title-short":"Genetic variance distribution of SSR markers and economically important quantitative traits in a progeny trial of Prosopis chilensis (Leguminosae)","volume":"94","author":[{"family":"Chequer Charan","given":"Daniela"},{"family":"Pometti","given":"Carolina"},{"family":"Cony","given":"Mariano"},{"family":"Vilardi","given":"Juan Cesar"},{"family":"Saidman","given":"Beatriz O"},{"family":"Bessega","given":"Cecilia"}],"issued":{"date-parts":[["2021",4,1]]}}},{"id":433,"uris":["http://zotero.org/users/14068823/items/IH9N6Z9N"],"itemData":{"id":433,"type":"article-journal","abstract":"Prosopis flexuosa is an arboreal Leguminosae that grows in arid and semiarid temperate zones of Argentina, in the Monte eco-region. It is a promising native forest species for recovering arid and semiarid regions because it plays an important role in erosion control as well as in soil fertility. Furthermore, it provides diverse economical resources. The main challenge to the forestry sector is finding a balance between production and forest protection. For this purpose, it is necessary to gather information about genetic parameters. In this study, we measured the distribution of the variation of 14 quantitative traits in an experimental half-sib stand, where families are representative of hierarchically structured populations. We applied a multivariate extension of the classical QST–FST neutrality test to determine the relative importance of drift versus selection in the distribution of genetic variability. We found strong evidence that different selective regimes act on different traits and that selection favors different optima in each sampling site. The selection to different optima is much stronger among than within provenances. This result helps explain the possible causes for the regional variation observed in P. flexuosa and to define the management units and the evolutionarily significant units for this species.","container-title":"Tree Genetics &amp; Genomes","DOI":"10.1007/s11295-012-0556-x","ISSN":"1614-2950","issue":"1","journalAbbreviation":"Tree Genetics &amp; Genomes","language":"en","page":"307-320","source":"Springer Link","title":"Evidence of heterogeneous selection on quantitative traits of &lt;i&gt;Prosopis flexuosa&lt;/i&gt; (Leguminosae) from multivariate QST–FST test","volume":"9","author":[{"family":"Darquier","given":"M. Rosario"},{"family":"Bessega","given":"Cecilia F."},{"family":"Cony","given":"Mariano"},{"family":"Vilardi","given":"Juan C."},{"family":"Saidman","given":"Beatriz O."}],"issued":{"date-parts":[["2013",2,1]]}}}],"schema":"https://github.com/citation-style-language/schema/raw/master/csl-citation.json"} </w:instrText>
      </w:r>
      <w:r w:rsidRPr="003D74DF">
        <w:rPr>
          <w:color w:val="auto"/>
          <w:szCs w:val="20"/>
        </w:rPr>
        <w:fldChar w:fldCharType="separate"/>
      </w:r>
      <w:r w:rsidRPr="003D74DF">
        <w:rPr>
          <w:color w:val="auto"/>
          <w:szCs w:val="20"/>
        </w:rPr>
        <w:t>[50,72]</w:t>
      </w:r>
      <w:r w:rsidRPr="003D74DF">
        <w:rPr>
          <w:color w:val="auto"/>
          <w:szCs w:val="20"/>
        </w:rPr>
        <w:fldChar w:fldCharType="end"/>
      </w:r>
      <w:r w:rsidRPr="003D74DF">
        <w:rPr>
          <w:color w:val="auto"/>
          <w:szCs w:val="20"/>
        </w:rPr>
        <w:t xml:space="preserve">. However, while </w:t>
      </w:r>
      <w:r w:rsidRPr="003D74DF">
        <w:rPr>
          <w:i/>
          <w:iCs/>
          <w:color w:val="auto"/>
          <w:szCs w:val="20"/>
        </w:rPr>
        <w:t>P. chilensis</w:t>
      </w:r>
      <w:r w:rsidRPr="003D74DF">
        <w:rPr>
          <w:color w:val="auto"/>
          <w:szCs w:val="20"/>
        </w:rPr>
        <w:t xml:space="preserve"> shows low quantitative differentiation and signals of stabilizing selection due to ecological homogeneity, </w:t>
      </w:r>
      <w:r w:rsidRPr="003D74DF">
        <w:rPr>
          <w:i/>
          <w:iCs/>
          <w:color w:val="auto"/>
          <w:szCs w:val="20"/>
        </w:rPr>
        <w:t>N. pallida</w:t>
      </w:r>
      <w:r w:rsidRPr="003D74DF">
        <w:rPr>
          <w:color w:val="auto"/>
          <w:szCs w:val="20"/>
        </w:rPr>
        <w:t xml:space="preserve"> </w:t>
      </w:r>
      <w:proofErr w:type="gramStart"/>
      <w:r w:rsidRPr="003D74DF">
        <w:rPr>
          <w:color w:val="auto"/>
          <w:szCs w:val="20"/>
        </w:rPr>
        <w:t>exhibits</w:t>
      </w:r>
      <w:proofErr w:type="gramEnd"/>
      <w:r w:rsidRPr="003D74DF">
        <w:rPr>
          <w:color w:val="auto"/>
          <w:szCs w:val="20"/>
        </w:rPr>
        <w:t xml:space="preserve"> stronger and more consistent divergence, suggesting that selection operates under more pronounced environmental contrasts or stronger directional pressures. The elevated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values for traits related to growth, tree architecture, and reproduction—particularly fruit production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=0.98</m:t>
        </m:r>
      </m:oMath>
      <w:r w:rsidRPr="003D74DF">
        <w:rPr>
          <w:color w:val="auto"/>
          <w:szCs w:val="20"/>
        </w:rPr>
        <w:t>) and tree form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m:rPr>
            <m:sty m:val="p"/>
          </m:rPr>
          <w:rPr>
            <w:rFonts w:ascii="Cambria Math" w:hAnsi="Cambria Math"/>
            <w:color w:val="auto"/>
          </w:rPr>
          <m:t>=0.96</m:t>
        </m:r>
      </m:oMath>
      <w:r w:rsidRPr="003D74DF">
        <w:rPr>
          <w:color w:val="auto"/>
          <w:szCs w:val="20"/>
        </w:rPr>
        <w:t>)—indicate that these traits are likely under divergent selection, reflecting adaptation to site-specific ecological conditions and resource availability (Table</w:t>
      </w:r>
      <w:r w:rsidR="005F70B4" w:rsidRPr="003D74DF">
        <w:rPr>
          <w:color w:val="auto"/>
          <w:szCs w:val="20"/>
        </w:rPr>
        <w:t xml:space="preserve"> </w:t>
      </w:r>
      <w:r w:rsidRPr="003D74DF">
        <w:rPr>
          <w:color w:val="auto"/>
          <w:szCs w:val="20"/>
        </w:rPr>
        <w:t>5).</w:t>
      </w:r>
    </w:p>
    <w:p w14:paraId="56C08CFF" w14:textId="77777777" w:rsidR="004710C0" w:rsidRPr="003D74DF" w:rsidRDefault="004710C0" w:rsidP="00797A62">
      <w:pPr>
        <w:pStyle w:val="MDPI31text"/>
        <w:rPr>
          <w:color w:val="auto"/>
          <w:szCs w:val="20"/>
        </w:rPr>
      </w:pPr>
      <w:r w:rsidRPr="003D74DF">
        <w:rPr>
          <w:color w:val="auto"/>
          <w:szCs w:val="20"/>
        </w:rPr>
        <w:t xml:space="preserve">These findings align with the adaptive framework proposed by Castillo et al., </w:t>
      </w:r>
      <w:r w:rsidRPr="003D74DF">
        <w:rPr>
          <w:color w:val="auto"/>
          <w:szCs w:val="20"/>
        </w:rPr>
        <w:fldChar w:fldCharType="begin"/>
      </w:r>
      <w:r w:rsidRPr="003D74DF">
        <w:rPr>
          <w:color w:val="auto"/>
          <w:szCs w:val="20"/>
        </w:rPr>
        <w:instrText xml:space="preserve"> ADDIN ZOTERO_ITEM CSL_CITATION {"citationID":"T9StSxNk","properties":{"formattedCitation":"[71]","plainCitation":"[71]","noteIndex":0},"citationItems":[{"id":423,"uris":["http://zotero.org/users/14068823/items/B9SC5EQF"],"itemData":{"id":423,"type":"article-journal","abstract":"Accurate taxonomic identification of alien species is crucial to detect new incursions, prevent or reduce the arrival of new invaders and implement management options such as biological control. Globally, the taxonomy of non-native Prosopis species is problematic due to misidentification and extensive hybridization. We performed a genetic analysis on several Prosopis species, and their putative hybrids, including both native and non-native populations, with a special focus on Prosopis invasions in Eastern Africa (Ethiopia, Kenya and Tanzania). We aimed to clarify the taxonomic placement of non-native populations and to infer the introduction histories of Prosopis in Eastern Africa. DNA sequencing data from nuclear and chloroplast markers showed high homology (almost 100 %) between most species analysed. Analyses based on seven nuclear microsatellites confirmed weak population genetic structure among Prosopis species. Hybrids and polyploid individuals were recorded in both native and non-native populations. Invasive genotypes of Prosopis juliflora in Kenya and Ethiopia could have a similar native Mexican origin, while Tanzanian genotypes likely are from a different source. Native Peruvian Prosopis pallida genotypes showed high similarity with non-invasive genotypes from Kenya. Levels of introduced genetic diversity, relative to native populations, suggest that multiple introductions of P. juliflora and P. pallida occurred in Eastern Africa. Polyploidy may explain the successful invasion of P. juliflora in Eastern Africa. The polyploid P. juliflora was highly differentiated from the rest of the (diploid) species within the genus. The lack of genetic differentiation between most diploid species in their native ranges supports the notion that hybridization between allopatric species may occur frequently when they are co-introduced into non-native areas. For regulatory purposes, we propose to treat diploid Prosopis taxa from the Americas as a single taxonomic unit in non-native ranges.","container-title":"AoB PLANTS","DOI":"10.1093/aobpla/plaa069","ISSN":"2041-2851","issue":"1","journalAbbreviation":"AoB PLANTS","page":"plaa069","source":"Silverchair","title":"Genetic insights into the globally invasive and taxonomically problematic tree genus &lt;i&gt;Prosopis&lt;/i&gt;","volume":"13","author":[{"family":"Castillo","given":"María L"},{"family":"Schaffner","given":"Urs"},{"family":"Wilgen","given":"Brian W","non-dropping-particle":"van"},{"family":"Montaño","given":"Noé Manuel"},{"family":"Bustamante","given":"Ramiro O"},{"family":"Cosacov","given":"Andrea"},{"family":"Mathese","given":"Megan J"},{"family":"Le Roux","given":"Johannes J"}],"issued":{"date-parts":[["2021",2,1]]}}}],"schema":"https://github.com/citation-style-language/schema/raw/master/csl-citation.json"} </w:instrText>
      </w:r>
      <w:r w:rsidRPr="003D74DF">
        <w:rPr>
          <w:color w:val="auto"/>
          <w:szCs w:val="20"/>
        </w:rPr>
        <w:fldChar w:fldCharType="separate"/>
      </w:r>
      <w:r w:rsidRPr="003D74DF">
        <w:rPr>
          <w:color w:val="auto"/>
          <w:szCs w:val="20"/>
        </w:rPr>
        <w:t>[71]</w:t>
      </w:r>
      <w:r w:rsidRPr="003D74DF">
        <w:rPr>
          <w:color w:val="auto"/>
          <w:szCs w:val="20"/>
        </w:rPr>
        <w:fldChar w:fldCharType="end"/>
      </w:r>
      <w:r w:rsidRPr="003D74DF">
        <w:rPr>
          <w:color w:val="auto"/>
          <w:szCs w:val="20"/>
        </w:rPr>
        <w:t xml:space="preserve">, who demonstrated that natural selection related to aridity, salinity, and biotic interactions has repeatedly driven adaptive radiation in the </w:t>
      </w:r>
      <w:r w:rsidRPr="003D74DF">
        <w:rPr>
          <w:i/>
          <w:iCs/>
          <w:color w:val="auto"/>
          <w:szCs w:val="20"/>
        </w:rPr>
        <w:t>Prosopis</w:t>
      </w:r>
      <w:r w:rsidRPr="003D74DF">
        <w:rPr>
          <w:color w:val="auto"/>
          <w:szCs w:val="20"/>
        </w:rPr>
        <w:t xml:space="preserve"> lineage. The patterns observed in </w:t>
      </w:r>
      <w:r w:rsidRPr="003D74DF">
        <w:rPr>
          <w:i/>
          <w:iCs/>
          <w:color w:val="auto"/>
          <w:szCs w:val="20"/>
        </w:rPr>
        <w:t>N. pallida</w:t>
      </w:r>
      <w:r w:rsidRPr="003D74DF">
        <w:rPr>
          <w:color w:val="auto"/>
          <w:szCs w:val="20"/>
        </w:rPr>
        <w:t xml:space="preserve"> reinforce the hypothesis that phenotypic evolution in this taxon is shaped by strong selection gradients acting on both structural and reproductive traits. High phenotypic differentiation coupled with low neutral genetic structure suggests that selection acts effectively despite potential gene flow among populations. Overall, the results point to a scenario of local adaptation and divergent selection in </w:t>
      </w:r>
      <w:r w:rsidRPr="003D74DF">
        <w:rPr>
          <w:i/>
          <w:iCs/>
          <w:color w:val="auto"/>
          <w:szCs w:val="20"/>
        </w:rPr>
        <w:t>N. pallida</w:t>
      </w:r>
      <w:r w:rsidRPr="003D74DF">
        <w:rPr>
          <w:color w:val="auto"/>
          <w:szCs w:val="20"/>
        </w:rPr>
        <w:t xml:space="preserve">, contrasting with the nearly neutral differentiation reported in </w:t>
      </w:r>
      <w:r w:rsidRPr="003D74DF">
        <w:rPr>
          <w:i/>
          <w:iCs/>
          <w:color w:val="auto"/>
          <w:szCs w:val="20"/>
        </w:rPr>
        <w:t>P. chilensis</w:t>
      </w:r>
      <w:r w:rsidRPr="003D74DF">
        <w:rPr>
          <w:color w:val="auto"/>
          <w:szCs w:val="20"/>
        </w:rPr>
        <w:t xml:space="preserve">. From a conservation and management perspective, maintaining population-level genetic diversity and local seed sources will be critical to preserving the adaptive potential of </w:t>
      </w:r>
      <w:r w:rsidRPr="003D74DF">
        <w:rPr>
          <w:i/>
          <w:iCs/>
          <w:color w:val="auto"/>
          <w:szCs w:val="20"/>
        </w:rPr>
        <w:t>N. pallida</w:t>
      </w:r>
      <w:r w:rsidRPr="003D74DF">
        <w:rPr>
          <w:color w:val="auto"/>
          <w:szCs w:val="20"/>
        </w:rPr>
        <w:t xml:space="preserve"> in the face of increasing climatic and anthropogenic pressures.</w:t>
      </w:r>
    </w:p>
    <w:p w14:paraId="33EDECB4" w14:textId="77777777" w:rsidR="004710C0" w:rsidRPr="003D74DF" w:rsidRDefault="004710C0" w:rsidP="00797A62">
      <w:pPr>
        <w:pStyle w:val="MDPI31text"/>
        <w:rPr>
          <w:color w:val="auto"/>
          <w:szCs w:val="20"/>
        </w:rPr>
      </w:pPr>
      <w:r w:rsidRPr="003D74DF">
        <w:rPr>
          <w:color w:val="auto"/>
          <w:szCs w:val="20"/>
        </w:rPr>
        <w:t xml:space="preserve">Additionally, individuals with superior phenotypes belonging to the Monte Azul locality were identified, exhibiting outstanding characteristics in growth and pod production, thus representing the most promising material for inclusion in a germplasm bank. Nevertheless, considering the results obtained from populations such as Rica Playa and </w:t>
      </w:r>
      <w:r w:rsidRPr="003D74DF">
        <w:rPr>
          <w:color w:val="auto"/>
          <w:szCs w:val="20"/>
        </w:rPr>
        <w:lastRenderedPageBreak/>
        <w:t xml:space="preserve">ISA REP, where lower mean values were recorded for morphological and phenotypic variables, it is important to emphasize that even in these less favorable environments, individuals with exceptional performance can be identified </w:t>
      </w:r>
      <w:r w:rsidRPr="003D74DF">
        <w:rPr>
          <w:color w:val="auto"/>
          <w:szCs w:val="20"/>
        </w:rPr>
        <w:fldChar w:fldCharType="begin"/>
      </w:r>
      <w:r w:rsidRPr="003D74DF">
        <w:rPr>
          <w:color w:val="auto"/>
          <w:szCs w:val="20"/>
        </w:rPr>
        <w:instrText xml:space="preserve"> ADDIN ZOTERO_ITEM CSL_CITATION {"citationID":"sEDTIoDW","properties":{"formattedCitation":"[73]","plainCitation":"[73]","noteIndex":0},"citationItems":[{"id":398,"uris":["http://zotero.org/users/14068823/items/WUAUA3R8"],"itemData":{"id":398,"type":"article-journal","abstract":"Understanding the dynamics of selection is key to predicting the response of tree species to new environmental conditions in the current context of climate change. However, selection patterns acting on early recruitment stages and their climatic drivers remain largely unknown in most tree species, despite being a critical period of their life cycle. We measured phenotypic selection on Pinus sylvestris seed mass, emergence time and early growth rate over 2 yr in four common garden experiments established along the latitudinal gradient of the species in Europe. Significant phenotypic plasticity and among-population genetic variation were found for all measured phenotypic traits. Heat and drought negatively affected fitness in the southern sites, but heavy rainfalls also decreased early survival in middle latitudes. Climate-driven directional selection was found for higher seed mass and earlier emergence time, while the form of selection on seedling growth rates differed among sites and populations. Evidence of adaptive and maladaptive phenotypic plasticity was found for emergence time and early growth rate, respectively. Seed mass, emergence time and early growth rate have an adaptive role in the early stages of P. sylvestris and climate strongly influences the patterns of selection on these fitness-related traits.","container-title":"New Phytologist","DOI":"10.1111/nph.17029","ISSN":"1469-8137","issue":"5","language":"en","license":"© 2020 The Authors New Phytologist © 2020 New Phytologist Foundation","note":"_eprint: https://nph.onlinelibrary.wiley.com/doi/pdf/10.1111/nph.17029","page":"3009-3025","source":"Wiley Online Library","title":"Selection patterns on early-life phenotypic traits in &lt;i&gt;Pinus sylvestris&lt;/i&gt; are associated with precipitation and temperature along a climatic gradient in Europe","volume":"229","author":[{"family":"Ramírez-Valiente","given":"José Alberto"},{"family":"Solé-Medina","given":"Aida"},{"family":"Pyhäjärvi","given":"Tanja"},{"family":"Savolainen","given":"Outi"},{"family":"Cervantes","given":"Sandra"},{"family":"Kesälahti","given":"Robert"},{"family":"Kujala","given":"Sonja T."},{"family":"Kumpula","given":"Timo"},{"family":"Heer","given":"Katrin"},{"family":"Opgenoorth","given":"Lars"},{"family":"Siebertz","given":"Jan"},{"family":"Danusevicius","given":"Darius"},{"family":"Notivol","given":"Eduardo"},{"family":"Benavides","given":"Raquel"},{"family":"Robledo-Arnuncio","given":"Juan José"}],"issued":{"date-parts":[["2021"]]}}}],"schema":"https://github.com/citation-style-language/schema/raw/master/csl-citation.json"} </w:instrText>
      </w:r>
      <w:r w:rsidRPr="003D74DF">
        <w:rPr>
          <w:color w:val="auto"/>
          <w:szCs w:val="20"/>
        </w:rPr>
        <w:fldChar w:fldCharType="separate"/>
      </w:r>
      <w:r w:rsidRPr="003D74DF">
        <w:rPr>
          <w:color w:val="auto"/>
          <w:szCs w:val="20"/>
        </w:rPr>
        <w:t>[73]</w:t>
      </w:r>
      <w:r w:rsidRPr="003D74DF">
        <w:rPr>
          <w:color w:val="auto"/>
          <w:szCs w:val="20"/>
        </w:rPr>
        <w:fldChar w:fldCharType="end"/>
      </w:r>
      <w:r w:rsidRPr="003D74DF">
        <w:rPr>
          <w:color w:val="auto"/>
          <w:szCs w:val="20"/>
        </w:rPr>
        <w:t xml:space="preserve">. These specimens could be considered complementary candidates for selection, as their adaptation to more restrictive environmental conditions suggests the presence of genetic traits associated with tolerance and resilience to environmental stress </w:t>
      </w:r>
      <w:r w:rsidRPr="003D74DF">
        <w:rPr>
          <w:color w:val="auto"/>
          <w:szCs w:val="20"/>
        </w:rPr>
        <w:fldChar w:fldCharType="begin"/>
      </w:r>
      <w:r w:rsidRPr="003D74DF">
        <w:rPr>
          <w:color w:val="auto"/>
          <w:szCs w:val="20"/>
        </w:rPr>
        <w:instrText xml:space="preserve"> ADDIN ZOTERO_ITEM CSL_CITATION {"citationID":"f1R3jyLi","properties":{"formattedCitation":"[74]","plainCitation":"[74]","noteIndex":0},"citationItems":[{"id":397,"uris":["http://zotero.org/users/14068823/items/T2GAW3A2"],"itemData":{"id":397,"type":"article-journal","abstract":"One of the most intriguing questions in plant ecology is which evolutionary strategy allows widely distributed species to increase their ecological range and grow in changing environmental conditions. Phenotypic plasticity and local adaptations are major processes governing species range margins, but little is known about their relative contribution for tree species distribution in tropical forest regions. We investigated the relative role of phenotypic plasticity and local adaptation in the ecological distribution of the widespread palm Euterpe edulis in the Brazilian Atlantic Forest. Genetic sampling and experiments were performed in old-growth remnants of two forest types with higher (Seasonal Semideciduous Forests vs. Submontane Rainforest) and lower biogeographic association and environmental similarities (Submontane Rainforest vs. Restinga Forest). We first assessed the molecular genetic differentiation among populations, focusing on the group of loci potentially under selection in each forest, using single-nucleotide polymorphism (SNPs) outliers. Further, we looked for potential adaptive divergence among populations in a common garden experiment and in reciprocal transplants for two plant development phases: seedling establishment and sapling growth. Analysis with outlier loci indicated that all individuals from the Semideciduous Forest formed a single group, while another group was formed by overlapping individuals from Submontane Rainforest and Restinga Forest. Molecular differentiation was corroborated by reciprocal transplants, which yielded strong evidence of local adaptations for seedling establishment in the biogeographically divergent Rainforest and Semideciduous Forest, but not for Restinga Forest and Submontane Rainforest. Phenotypic plasticity for palm seedling establishment favors range expansion to biogeographically related or recently colonized forest types, while persistence in the newly colonized ecosystem may be favored by local adaptations if climatic conditions diverge over time, reducing gene flow between populations. SNPs obtained by next-generation sequencing can help exploring adaptive genetic variation in tropical trees, which impose several challenges to the use of reciprocal transplants.","container-title":"Ecology and Evolution","DOI":"10.1002/ece3.4248","ISSN":"2045-7758","issue":"15","language":"en","license":"© 2018 The Authors. Ecology and Evolution published by John Wiley &amp; Sons Ltd.","note":"_eprint: https://onlinelibrary.wiley.com/doi/pdf/10.1002/ece3.4248","page":"7462-7475","source":"Wiley Online Library","title":"Phenotypic plasticity and local adaptation favor range expansion of a Neotropical palm","volume":"8","author":[{"family":"Brancalion","given":"Pedro H. S."},{"family":"Oliveira","given":"Giancarlo C. X."},{"family":"Zucchi","given":"Maria I."},{"family":"Novello","given":"Mariana"},{"family":"Melis","given":"Juliano","non-dropping-particle":"van"},{"family":"Zocchi","given":"Silvio S."},{"family":"Chazdon","given":"Robin L."},{"family":"Rodrigues","given":"Ricardo R."}],"issued":{"date-parts":[["2018"]]}}}],"schema":"https://github.com/citation-style-language/schema/raw/master/csl-citation.json"} </w:instrText>
      </w:r>
      <w:r w:rsidRPr="003D74DF">
        <w:rPr>
          <w:color w:val="auto"/>
          <w:szCs w:val="20"/>
        </w:rPr>
        <w:fldChar w:fldCharType="separate"/>
      </w:r>
      <w:r w:rsidRPr="003D74DF">
        <w:rPr>
          <w:color w:val="auto"/>
          <w:szCs w:val="20"/>
        </w:rPr>
        <w:t>[74]</w:t>
      </w:r>
      <w:r w:rsidRPr="003D74DF">
        <w:rPr>
          <w:color w:val="auto"/>
          <w:szCs w:val="20"/>
        </w:rPr>
        <w:fldChar w:fldCharType="end"/>
      </w:r>
      <w:r w:rsidRPr="003D74DF">
        <w:rPr>
          <w:color w:val="auto"/>
          <w:szCs w:val="20"/>
        </w:rPr>
        <w:t>. The incorporation of individuals from marginal populations could strengthen the genetic base of breeding programs, contributing useful variability for ecological restoration in dry forest ecosystems.</w:t>
      </w:r>
    </w:p>
    <w:p w14:paraId="499E759B" w14:textId="70D36C9D" w:rsidR="004710C0" w:rsidRPr="003D74DF" w:rsidRDefault="004710C0" w:rsidP="00797A62">
      <w:pPr>
        <w:pStyle w:val="MDPI31text"/>
        <w:rPr>
          <w:color w:val="auto"/>
          <w:szCs w:val="20"/>
        </w:rPr>
      </w:pPr>
      <w:r w:rsidRPr="003D74DF">
        <w:rPr>
          <w:color w:val="auto"/>
          <w:szCs w:val="20"/>
        </w:rPr>
        <w:t xml:space="preserve">Identification of superior trees was based on individual assessment, allowing the selection of outstanding trees in terms of fruit production, vegetative vigor, and crown architecture across 13 localities in Piura and Tumbes. Approximately 90% of individuals with superior traits were concentrated in these regions, consistent with Castro et al. </w:t>
      </w:r>
      <w:r w:rsidRPr="003D74DF">
        <w:rPr>
          <w:color w:val="auto"/>
          <w:szCs w:val="20"/>
        </w:rPr>
        <w:fldChar w:fldCharType="begin"/>
      </w:r>
      <w:r w:rsidRPr="003D74DF">
        <w:rPr>
          <w:color w:val="auto"/>
          <w:szCs w:val="20"/>
        </w:rPr>
        <w:instrText xml:space="preserve"> ADDIN ZOTERO_ITEM CSL_CITATION {"citationID":"s1GBwaRF","properties":{"formattedCitation":"[14]","plainCitation":"[14]","noteIndex":0},"citationItems":[{"id":330,"uris":["http://zotero.org/users/14068823/items/YXSICSBH"],"itemData":{"id":330,"type":"article-journal","abstract":"Neltuma pallida (“Algarrobo”) is an endangered species native to seasonally dry forests. Preserving this species necessitates creating spatially explicit records of specimens with superior phenological traits, commonly referred to as “plus” trees, which serve as a foundation for reforestation programs. This dataset article describes a collection of multispectral images of Algarrobo trees classified as plus and non-plus, captured between January and September 2023 across the Lambayeque, Piura, and Tumbes departments in northern Peru. Sampling was conducted within forest management zones supervised by the Servicio Nacional Forestal y de Fauna Silvestre. Fieldwork included in-situ evaluation, classification, and georeferencing of specimens, followed by image acquisition using a multispectral drone at a flight altitude of 70 m. Subsequent processing isolated regions of interest corresponding to tree crowns, from which morpho-geometric parameters were extracted, summarized, and compared between tree classes. The dataset contains 500 images per class, geographically distributed across the study area, with plus trees predominantly located in Piura (70 %), Tumbes (20 %), and Lambayeque (10 %). Plus trees exhibit larger mean values for area, perimeter, and major and minor axes. The distributions of major and minor axes and equivalent diameter approximate normal distributions, differing in central tendency and dispersion between classes. However, no significant differences in roundness were observed. This database provides a foundational resource for developing classification models to distinguish between plus and non-plus Neltuma pallida trees, supporting conservation and reforestation efforts.","container-title":"Data in Brief","DOI":"10.1016/j.dib.2025.111645","ISSN":"2352-3409","journalAbbreviation":"Data in Brief","page":"111645","source":"ScienceDirect","title":"Multispectral drone imagery dataset for plus and non-plus &lt;i&gt;Neltuma pallida&lt;/i&gt; trees in northern Peru","volume":"60","author":[{"family":"Castro","given":"Wilson"},{"family":"Seminario","given":"Roberto"},{"family":"Nauray","given":"William"},{"family":"Acevedo-Juárez","given":"Brenda"},{"family":"De-la-Torre","given":"Miguel"},{"family":"Avila-George","given":"Himer"}],"issued":{"date-parts":[["2025",6,1]]}}}],"schema":"https://github.com/citation-style-language/schema/raw/master/csl-citation.json"} </w:instrText>
      </w:r>
      <w:r w:rsidRPr="003D74DF">
        <w:rPr>
          <w:color w:val="auto"/>
          <w:szCs w:val="20"/>
        </w:rPr>
        <w:fldChar w:fldCharType="separate"/>
      </w:r>
      <w:r w:rsidRPr="003D74DF">
        <w:rPr>
          <w:color w:val="auto"/>
          <w:szCs w:val="20"/>
        </w:rPr>
        <w:t>[14]</w:t>
      </w:r>
      <w:r w:rsidRPr="003D74DF">
        <w:rPr>
          <w:color w:val="auto"/>
          <w:szCs w:val="20"/>
        </w:rPr>
        <w:fldChar w:fldCharType="end"/>
      </w:r>
      <w:r w:rsidRPr="003D74DF">
        <w:rPr>
          <w:color w:val="auto"/>
          <w:szCs w:val="20"/>
        </w:rPr>
        <w:t xml:space="preserve">. While phenotypic selection was used here, comparisons with neighboring trees can further reduce microsite and age-related biases, increasing accuracy of genetic estimates </w:t>
      </w:r>
      <w:r w:rsidRPr="003D74DF">
        <w:rPr>
          <w:color w:val="auto"/>
          <w:szCs w:val="20"/>
        </w:rPr>
        <w:fldChar w:fldCharType="begin"/>
      </w:r>
      <w:r w:rsidRPr="003D74DF">
        <w:rPr>
          <w:color w:val="auto"/>
          <w:szCs w:val="20"/>
        </w:rPr>
        <w:instrText xml:space="preserve"> ADDIN ZOTERO_ITEM CSL_CITATION {"citationID":"wj0zMxsc","properties":{"formattedCitation":"[75]","plainCitation":"[75]","noteIndex":0},"citationItems":[{"id":68,"uris":["http://zotero.org/users/14068823/items/CT96TW9K"],"itemData":{"id":68,"type":"article-journal","container-title":"Agronomía Costarricense","ISSN":"0377-9424","issue":"1","language":"es","note":"publisher: nc-nd/4.0/","page":"105-119","source":"SciELO","title":"Metodología para la selección e incorporación de árboles plus en programas de mejoramiento genético forestal","volume":"34","author":[{"family":"Vallejos","given":"Jonathan"},{"family":"Badilla","given":"Yorleny"},{"family":"Picado","given":"Félix"},{"family":"Murillo","given":"Olman"}],"issued":{"date-parts":[["2010",6]]}}}],"schema":"https://github.com/citation-style-language/schema/raw/master/csl-citation.json"} </w:instrText>
      </w:r>
      <w:r w:rsidRPr="003D74DF">
        <w:rPr>
          <w:color w:val="auto"/>
          <w:szCs w:val="20"/>
        </w:rPr>
        <w:fldChar w:fldCharType="separate"/>
      </w:r>
      <w:r w:rsidRPr="003D74DF">
        <w:rPr>
          <w:color w:val="auto"/>
          <w:szCs w:val="20"/>
        </w:rPr>
        <w:t>[75]</w:t>
      </w:r>
      <w:r w:rsidRPr="003D74DF">
        <w:rPr>
          <w:color w:val="auto"/>
          <w:szCs w:val="20"/>
        </w:rPr>
        <w:fldChar w:fldCharType="end"/>
      </w:r>
      <w:r w:rsidRPr="003D74DF">
        <w:rPr>
          <w:color w:val="auto"/>
          <w:szCs w:val="20"/>
        </w:rPr>
        <w:t>. Multivariate analyses confirmed that individuals from Monte Azul, Chanchape, and Samán Chico clustered in dimensions associated with higher productivity and biomass. Consolidating these candidates requires validation through progeny tests and clonal banks, as well as the integration of modern tools such as high-throughput phenotyping and genomic selection, which have proven effective in accelerating breeding cycles and mitigating G</w:t>
      </w:r>
      <w:r w:rsidR="0066551E" w:rsidRPr="003D74DF">
        <w:rPr>
          <w:color w:val="auto"/>
          <w:szCs w:val="20"/>
        </w:rPr>
        <w:t xml:space="preserve"> </w:t>
      </w:r>
      <w:r w:rsidRPr="003D74DF">
        <w:rPr>
          <w:color w:val="auto"/>
          <w:szCs w:val="20"/>
        </w:rPr>
        <w:t>×</w:t>
      </w:r>
      <w:r w:rsidR="0066551E" w:rsidRPr="003D74DF">
        <w:rPr>
          <w:color w:val="auto"/>
          <w:szCs w:val="20"/>
        </w:rPr>
        <w:t xml:space="preserve"> </w:t>
      </w:r>
      <w:r w:rsidRPr="003D74DF">
        <w:rPr>
          <w:color w:val="auto"/>
          <w:szCs w:val="20"/>
        </w:rPr>
        <w:t xml:space="preserve">E effects in forest programs </w:t>
      </w:r>
      <w:r w:rsidRPr="003D74DF">
        <w:rPr>
          <w:color w:val="auto"/>
          <w:szCs w:val="20"/>
        </w:rPr>
        <w:fldChar w:fldCharType="begin"/>
      </w:r>
      <w:r w:rsidRPr="003D74DF">
        <w:rPr>
          <w:color w:val="auto"/>
          <w:szCs w:val="20"/>
        </w:rPr>
        <w:instrText xml:space="preserve"> ADDIN ZOTERO_ITEM CSL_CITATION {"citationID":"h5qdOmag","properties":{"formattedCitation":"[14,76]","plainCitation":"[14,76]","noteIndex":0},"citationItems":[{"id":330,"uris":["http://zotero.org/users/14068823/items/YXSICSBH"],"itemData":{"id":330,"type":"article-journal","abstract":"Neltuma pallida (“Algarrobo”) is an endangered species native to seasonally dry forests. Preserving this species necessitates creating spatially explicit records of specimens with superior phenological traits, commonly referred to as “plus” trees, which serve as a foundation for reforestation programs. This dataset article describes a collection of multispectral images of Algarrobo trees classified as plus and non-plus, captured between January and September 2023 across the Lambayeque, Piura, and Tumbes departments in northern Peru. Sampling was conducted within forest management zones supervised by the Servicio Nacional Forestal y de Fauna Silvestre. Fieldwork included in-situ evaluation, classification, and georeferencing of specimens, followed by image acquisition using a multispectral drone at a flight altitude of 70 m. Subsequent processing isolated regions of interest corresponding to tree crowns, from which morpho-geometric parameters were extracted, summarized, and compared between tree classes. The dataset contains 500 images per class, geographically distributed across the study area, with plus trees predominantly located in Piura (70 %), Tumbes (20 %), and Lambayeque (10 %). Plus trees exhibit larger mean values for area, perimeter, and major and minor axes. The distributions of major and minor axes and equivalent diameter approximate normal distributions, differing in central tendency and dispersion between classes. However, no significant differences in roundness were observed. This database provides a foundational resource for developing classification models to distinguish between plus and non-plus Neltuma pallida trees, supporting conservation and reforestation efforts.","container-title":"Data in Brief","DOI":"10.1016/j.dib.2025.111645","ISSN":"2352-3409","journalAbbreviation":"Data in Brief","page":"111645","source":"ScienceDirect","title":"Multispectral drone imagery dataset for plus and non-plus &lt;i&gt;Neltuma pallida&lt;/i&gt; trees in northern Peru","volume":"60","author":[{"family":"Castro","given":"Wilson"},{"family":"Seminario","given":"Roberto"},{"family":"Nauray","given":"William"},{"family":"Acevedo-Juárez","given":"Brenda"},{"family":"De-la-Torre","given":"Miguel"},{"family":"Avila-George","given":"Himer"}],"issued":{"date-parts":[["2025",6,1]]}}},{"id":396,"uris":["http://zotero.org/users/14068823/items/UMKNEM3R"],"itemData":{"id":396,"type":"article-journal","abstract":"Genomic Selection (GS) in tree breeding optimizes genetic gains by leveraging genomic data to enable early selection of seedlings without phenotypic data reducing breeding cycle and increasing selection intensity. Traditional assessments of the potential of GS in forest trees have typically focused on model performance using cross-validation within the same generation but evaluating effectively realized predictive ability (RPA) across generations is crucial. This study estimated RPAs for volume growth (VOL), wood density (WD), and pulp yield (PY) across four generations breeding of Eucalyptus grandis. The training set spanned three generations, including 34,461 trees with three-year growth data, 6,014 trees with wood quality trait data, and 1,918 trees with 12,695 SNPs (single nucleotide polymorphisms) data. Employing single-step genomic BLUP, we compared the genomic predictions of breeding values (GEBVs) for 1,153 fourth-generation full-sib seedlings in the greenhouse with their later-collected phenotypic estimated breeding values (EBVs) at age three years. RPAs were estimated using three GS targets (individual trees, trees within families, and families), two selection criteria (single-and multiple-trait), and training populations of either all 1,918 genotyped trees or the 67 direct ancestors of the selection candidates. RPAs were higher for wood quality traits (0.33 to 0.59) compared to VOL (0.14 to 0.19) and improved for wood traits (0.42 to 0.75) but not for VOL when trained only with direct ancestors, highlighting the challenges in accurately predicting growth traits. GS was more effective at excluding bottom-ranked candidates than selecting top-ranked ones. The between-family GS approach outperformed individual-tree selection for VOL (0.11 to 0.16) and PY (0.72 to 0.75), but not for WD (0.43 vs. 0.42). Furthermore, higher levels of relatedness and lower genotype by environment (G × E) interaction between training and testing populations enhanced RPAs for VOL (0.39). In summary, despite limited effectiveness in ranking top VOL individuals, GS effectively identified low-performing individuals and families. These multi-generational findings underscore GS's potential in tree breeding, stressing the importance of considering relatedness and G × E interaction for optimal performance.","container-title":"Frontiers in Plant Science","DOI":"10.3389/fpls.2024.1462285","ISSN":"1664-462X","journalAbbreviation":"Front. Plant Sci.","language":"English","note":"publisher: Frontiers","source":"Frontiers","title":"Genomic selection in forest trees comes to life: unraveling its potential in an advanced four-generation &lt;i&gt;Eucalyptus grandis&lt;/i&gt; population","title-short":"Genomic selection in forest trees comes to life","URL":"https://www.frontiersin.org/journals/plant-science/articles/10.3389/fpls.2024.1462285/full","volume":"15","author":[{"family":"Duarte","given":"Damián"},{"family":"Jurcic","given":"Esteban J."},{"family":"Dutour","given":"Joaquín"},{"family":"Villalba","given":"Pamela V."},{"family":"Centurión","given":"Carmelo"},{"family":"Grattapaglia","given":"Dario"},{"family":"Cappa","given":"Eduardo P."}],"accessed":{"date-parts":[["2025",9,8]]},"issued":{"date-parts":[["2024",10,30]]}}}],"schema":"https://github.com/citation-style-language/schema/raw/master/csl-citation.json"} </w:instrText>
      </w:r>
      <w:r w:rsidRPr="003D74DF">
        <w:rPr>
          <w:color w:val="auto"/>
          <w:szCs w:val="20"/>
        </w:rPr>
        <w:fldChar w:fldCharType="separate"/>
      </w:r>
      <w:r w:rsidRPr="003D74DF">
        <w:rPr>
          <w:color w:val="auto"/>
          <w:szCs w:val="20"/>
        </w:rPr>
        <w:t>[14,76]</w:t>
      </w:r>
      <w:r w:rsidRPr="003D74DF">
        <w:rPr>
          <w:color w:val="auto"/>
          <w:szCs w:val="20"/>
        </w:rPr>
        <w:fldChar w:fldCharType="end"/>
      </w:r>
      <w:r w:rsidRPr="003D74DF">
        <w:rPr>
          <w:color w:val="auto"/>
          <w:szCs w:val="20"/>
        </w:rPr>
        <w:t>. The selected individuals provide a robust foundation for establishing seed orchards and germplasm banks, contributing to the productive and sustainable restoration of Peruvian dry forests.</w:t>
      </w:r>
    </w:p>
    <w:p w14:paraId="5F128855" w14:textId="2331140E" w:rsidR="004710C0" w:rsidRPr="003D74DF" w:rsidRDefault="00797A62" w:rsidP="00797A62">
      <w:pPr>
        <w:pStyle w:val="MDPI22heading2"/>
        <w:spacing w:before="240"/>
        <w:rPr>
          <w:szCs w:val="20"/>
        </w:rPr>
      </w:pPr>
      <w:r w:rsidRPr="003D74DF">
        <w:rPr>
          <w:szCs w:val="20"/>
        </w:rPr>
        <w:t xml:space="preserve">4.4. </w:t>
      </w:r>
      <w:r w:rsidR="004710C0" w:rsidRPr="003D74DF">
        <w:rPr>
          <w:szCs w:val="20"/>
        </w:rPr>
        <w:t>Limitations and Perspectives</w:t>
      </w:r>
    </w:p>
    <w:p w14:paraId="65051A97" w14:textId="77777777" w:rsidR="004710C0" w:rsidRPr="003D74DF" w:rsidRDefault="004710C0" w:rsidP="00797A62">
      <w:pPr>
        <w:pStyle w:val="MDPI31text"/>
        <w:rPr>
          <w:color w:val="auto"/>
          <w:szCs w:val="20"/>
        </w:rPr>
      </w:pPr>
      <w:r w:rsidRPr="003D74DF">
        <w:rPr>
          <w:color w:val="auto"/>
          <w:szCs w:val="20"/>
        </w:rPr>
        <w:t xml:space="preserve">Despite the progress achieved in identifying superior individuals of </w:t>
      </w:r>
      <w:r w:rsidRPr="003D74DF">
        <w:rPr>
          <w:i/>
          <w:iCs/>
          <w:color w:val="auto"/>
          <w:szCs w:val="20"/>
        </w:rPr>
        <w:t>N. pallida</w:t>
      </w:r>
      <w:r w:rsidRPr="003D74DF">
        <w:rPr>
          <w:color w:val="auto"/>
          <w:szCs w:val="20"/>
        </w:rPr>
        <w:t xml:space="preserve">, questions remain as to whether the highlighted traits reflect a true genetic potential or are primarily influenced by local edaphoclimatic conditions and the age of the individuals. The heterogeneity in soil fertility, salinity levels, nutrient availability, and age differences among trees likely conditioned the phenotypic expression, creating the risk of overestimating individuals favored by environmental plasticity or advanced developmental stages, rather than by genuine genetic superiority. We acknowledge that quantitative parameters such as diameter and height can be influenced by the age of individuals. However, this study was conducted in natural forests of </w:t>
      </w:r>
      <w:r w:rsidRPr="003D74DF">
        <w:rPr>
          <w:i/>
          <w:iCs/>
          <w:color w:val="auto"/>
          <w:szCs w:val="20"/>
        </w:rPr>
        <w:t>N pallida</w:t>
      </w:r>
      <w:r w:rsidRPr="003D74DF">
        <w:rPr>
          <w:color w:val="auto"/>
          <w:szCs w:val="20"/>
        </w:rPr>
        <w:t>, where populations lack historical establishment records, making it impossible to determine the approximate age of trees through direct methods. In addition, it is acknowledged that the evaluation of fruit sweetness was performed organoleptically, which, although effective for field assessments, limits the quantitative comparison of soluble solid content among individuals.</w:t>
      </w:r>
    </w:p>
    <w:p w14:paraId="0FD9FA69" w14:textId="77777777" w:rsidR="004710C0" w:rsidRPr="003D74DF" w:rsidRDefault="004710C0" w:rsidP="00797A62">
      <w:pPr>
        <w:pStyle w:val="MDPI31text"/>
        <w:rPr>
          <w:color w:val="auto"/>
          <w:szCs w:val="20"/>
        </w:rPr>
      </w:pPr>
      <w:r w:rsidRPr="003D74DF">
        <w:rPr>
          <w:color w:val="auto"/>
          <w:szCs w:val="20"/>
        </w:rPr>
        <w:t xml:space="preserve">In this context, it is recommended that future studies complement morpho-phenotypic selection with molecular marker analyses, progeny tests, and age estimations using dendrochronological techniques </w:t>
      </w:r>
      <w:r w:rsidRPr="003D74DF">
        <w:rPr>
          <w:b/>
          <w:bCs/>
          <w:color w:val="auto"/>
          <w:szCs w:val="20"/>
        </w:rPr>
        <w:fldChar w:fldCharType="begin"/>
      </w:r>
      <w:r w:rsidRPr="003D74DF">
        <w:rPr>
          <w:b/>
          <w:bCs/>
          <w:color w:val="auto"/>
          <w:szCs w:val="20"/>
        </w:rPr>
        <w:instrText xml:space="preserve"> ADDIN ZOTERO_ITEM CSL_CITATION {"citationID":"5U6CMaSV","properties":{"formattedCitation":"[77]","plainCitation":"[77]","noteIndex":0},"citationItems":[{"id":408,"uris":["http://zotero.org/users/14068823/items/67P936VC"],"itemData":{"id":408,"type":"article-journal","abstract":"Prosopis pallida H.B.K. is one of the most economically and ecologically important tree species in the arid and semi-arid lands of the American continent. Sections of P. pallida were used to describe its wood anatomy and to determine whether annual rings were visible or not. Results showed that P. pallida has well-differentiated annual growth rings and is therefore suitable for dendrochronological studies. Tree ring chronologies correlate well with precipitation events related to El Niño Southern Oscillation phases. A master chronology for the northern area of Peru was built with these data, and some physiological derivations from the anatomy of P. pallida wood are discussed.","container-title":"Journal of Arid Environments","DOI":"10.1016/j.jaridenv.2004.10.008","ISSN":"0140-1963","issue":"4","journalAbbreviation":"Journal of Arid Environments","page":"541-554","source":"ScienceDirect","title":"Wood anatomy, description of annual rings, and responses to ENSO events of &lt;i&gt;Prosopis pallida&lt;/i&gt; H.B.K., a wide-spread woody plant of arid and semi-arid lands of Latin America","volume":"61","author":[{"family":"López","given":"B. C."},{"family":"Sabaté","given":"S."},{"family":"Gracia","given":"C. A."},{"family":"Rodríguez","given":"R."}],"issued":{"date-parts":[["2005",6,1]]}}}],"schema":"https://github.com/citation-style-language/schema/raw/master/csl-citation.json"} </w:instrText>
      </w:r>
      <w:r w:rsidRPr="003D74DF">
        <w:rPr>
          <w:b/>
          <w:bCs/>
          <w:color w:val="auto"/>
          <w:szCs w:val="20"/>
        </w:rPr>
        <w:fldChar w:fldCharType="separate"/>
      </w:r>
      <w:r w:rsidRPr="003D74DF">
        <w:rPr>
          <w:color w:val="auto"/>
          <w:szCs w:val="20"/>
        </w:rPr>
        <w:t>[77]</w:t>
      </w:r>
      <w:r w:rsidRPr="003D74DF">
        <w:rPr>
          <w:b/>
          <w:bCs/>
          <w:color w:val="auto"/>
          <w:szCs w:val="20"/>
        </w:rPr>
        <w:fldChar w:fldCharType="end"/>
      </w:r>
      <w:r w:rsidRPr="003D74DF">
        <w:rPr>
          <w:color w:val="auto"/>
          <w:szCs w:val="20"/>
        </w:rPr>
        <w:t>. Incorporating this information will allow for a more precise distinction between genetic, environmental, and ontogenetic effects, thereby strengthening the interpretation of phenotypic variability. The integration of these approaches, combining genetic, environmental, and chronological information, will strengthen genetic improvement programs and ensure that the selected individuals not only express desirable traits under specific conditions but also maintain adaptive advantages, such as tolerance to abiotic stress and high growth potential, across diverse ecological scenarios.</w:t>
      </w:r>
    </w:p>
    <w:p w14:paraId="386842AC" w14:textId="4603D88E" w:rsidR="004710C0" w:rsidRPr="003D74DF" w:rsidRDefault="00797A62" w:rsidP="00797A62">
      <w:pPr>
        <w:pStyle w:val="MDPI21heading1"/>
        <w:rPr>
          <w:szCs w:val="24"/>
        </w:rPr>
      </w:pPr>
      <w:r w:rsidRPr="003D74DF">
        <w:rPr>
          <w:szCs w:val="24"/>
        </w:rPr>
        <w:t xml:space="preserve">5. </w:t>
      </w:r>
      <w:r w:rsidR="004710C0" w:rsidRPr="003D74DF">
        <w:rPr>
          <w:szCs w:val="24"/>
        </w:rPr>
        <w:t>Conclusions</w:t>
      </w:r>
    </w:p>
    <w:p w14:paraId="12D280A0" w14:textId="51EF7C4E" w:rsidR="004710C0" w:rsidRPr="003D74DF" w:rsidRDefault="004710C0" w:rsidP="00797A62">
      <w:pPr>
        <w:pStyle w:val="MDPI31text"/>
        <w:rPr>
          <w:color w:val="auto"/>
          <w:szCs w:val="20"/>
        </w:rPr>
      </w:pPr>
      <w:r w:rsidRPr="003D74DF">
        <w:rPr>
          <w:color w:val="auto"/>
          <w:szCs w:val="20"/>
        </w:rPr>
        <w:t xml:space="preserve">The morpho-phenotypic characterization of </w:t>
      </w:r>
      <w:r w:rsidRPr="003D74DF">
        <w:rPr>
          <w:i/>
          <w:iCs/>
          <w:color w:val="auto"/>
          <w:szCs w:val="20"/>
        </w:rPr>
        <w:t>N. pallida</w:t>
      </w:r>
      <w:r w:rsidRPr="003D74DF">
        <w:rPr>
          <w:color w:val="auto"/>
          <w:szCs w:val="20"/>
        </w:rPr>
        <w:t xml:space="preserve"> in the regions of Piura and Tumbes revealed substantial intra- and inter-population variability, reflected in the high </w:t>
      </w:r>
      <w:r w:rsidRPr="003D74DF">
        <w:rPr>
          <w:color w:val="auto"/>
          <w:szCs w:val="20"/>
        </w:rPr>
        <w:lastRenderedPageBreak/>
        <w:t xml:space="preserve">degree of polymorphism observed. Edaphoclimatic differences among localities influenced the expression of evaluated traits, and the assessment of population differentiation using the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oMath>
      <w:r w:rsidRPr="003D74DF">
        <w:rPr>
          <w:color w:val="auto"/>
          <w:szCs w:val="20"/>
        </w:rPr>
        <w:t xml:space="preserve"> index showed high levels of phenotypic divergence among populations (</w:t>
      </w:r>
      <m:oMath>
        <m:sSub>
          <m:sSubPr>
            <m:ctrlPr>
              <w:rPr>
                <w:rFonts w:ascii="Cambria Math" w:hAnsi="Cambria Math"/>
                <w:color w:val="auto"/>
              </w:rPr>
            </m:ctrlPr>
          </m:sSubPr>
          <m:e>
            <m:r>
              <w:rPr>
                <w:rFonts w:ascii="Cambria Math" w:hAnsi="Cambria Math"/>
                <w:color w:val="auto"/>
              </w:rPr>
              <m:t>P</m:t>
            </m:r>
          </m:e>
          <m:sub>
            <m:r>
              <w:rPr>
                <w:rFonts w:ascii="Cambria Math" w:hAnsi="Cambria Math"/>
                <w:color w:val="auto"/>
              </w:rPr>
              <m:t>ST</m:t>
            </m:r>
          </m:sub>
        </m:sSub>
        <m:r>
          <w:rPr>
            <w:rFonts w:ascii="Cambria Math" w:hAnsi="Cambria Math"/>
            <w:color w:val="auto"/>
          </w:rPr>
          <m:t>=0.83-0.98</m:t>
        </m:r>
      </m:oMath>
      <w:r w:rsidRPr="003D74DF">
        <w:rPr>
          <w:color w:val="auto"/>
          <w:szCs w:val="20"/>
        </w:rPr>
        <w:t>), exceeding the reference neutral genetic differentiation (</w:t>
      </w:r>
      <m:oMath>
        <m:sSub>
          <m:sSubPr>
            <m:ctrlPr>
              <w:rPr>
                <w:rFonts w:ascii="Cambria Math" w:hAnsi="Cambria Math"/>
                <w:color w:val="auto"/>
              </w:rPr>
            </m:ctrlPr>
          </m:sSubPr>
          <m:e>
            <m:r>
              <w:rPr>
                <w:rFonts w:ascii="Cambria Math" w:hAnsi="Cambria Math"/>
                <w:color w:val="auto"/>
              </w:rPr>
              <m:t>F</m:t>
            </m:r>
          </m:e>
          <m:sub>
            <m:r>
              <w:rPr>
                <w:rFonts w:ascii="Cambria Math" w:hAnsi="Cambria Math"/>
                <w:color w:val="auto"/>
              </w:rPr>
              <m:t>ST</m:t>
            </m:r>
          </m:sub>
        </m:sSub>
        <m:r>
          <w:rPr>
            <w:rFonts w:ascii="Cambria Math" w:hAnsi="Cambria Math"/>
            <w:color w:val="auto"/>
          </w:rPr>
          <m:t>=0.03</m:t>
        </m:r>
      </m:oMath>
      <w:r w:rsidRPr="003D74DF">
        <w:rPr>
          <w:color w:val="auto"/>
          <w:szCs w:val="20"/>
        </w:rPr>
        <w:t>). This result indicates that the observed variation is largely driven by adaptive differentiation rather than neutral drift, suggesting that heterogeneous selection pressures associated with aridity, soil fertility, and local management practices have shaped population-level phenotypic structure</w:t>
      </w:r>
      <w:r w:rsidRPr="003D74DF">
        <w:rPr>
          <w:b/>
          <w:bCs/>
          <w:color w:val="auto"/>
          <w:szCs w:val="20"/>
        </w:rPr>
        <w:t>.</w:t>
      </w:r>
      <w:r w:rsidRPr="003D74DF">
        <w:rPr>
          <w:color w:val="auto"/>
          <w:szCs w:val="20"/>
        </w:rPr>
        <w:t xml:space="preserve"> These findings led to the identification of superior individuals classified as elite trees, providing a foundation for the establishment of germplasm banks and the development of genetic improvement programs aimed at the conservation and ecological restoration of this species within tropical dry forest ecosystems.</w:t>
      </w:r>
    </w:p>
    <w:p w14:paraId="625121DE" w14:textId="6F957808" w:rsidR="0066551E" w:rsidRPr="003D74DF" w:rsidRDefault="0066551E" w:rsidP="0066551E">
      <w:pPr>
        <w:pStyle w:val="Textocomentario"/>
        <w:adjustRightInd w:val="0"/>
        <w:snapToGrid w:val="0"/>
        <w:spacing w:before="240" w:after="120"/>
        <w:ind w:left="2608"/>
        <w:rPr>
          <w:snapToGrid w:val="0"/>
          <w:sz w:val="18"/>
          <w:szCs w:val="18"/>
          <w14:ligatures w14:val="standardContextual"/>
        </w:rPr>
      </w:pPr>
      <w:commentRangeStart w:id="152"/>
      <w:r w:rsidRPr="003D74DF">
        <w:rPr>
          <w:b/>
          <w:bCs/>
          <w:snapToGrid w:val="0"/>
          <w:color w:val="auto"/>
          <w:sz w:val="18"/>
          <w:szCs w:val="18"/>
          <w:highlight w:val="yellow"/>
          <w14:ligatures w14:val="standardContextual"/>
        </w:rPr>
        <w:t>Supplementary Material</w:t>
      </w:r>
      <w:r w:rsidR="00797A62" w:rsidRPr="003D74DF">
        <w:rPr>
          <w:b/>
          <w:bCs/>
          <w:snapToGrid w:val="0"/>
          <w:color w:val="auto"/>
          <w:sz w:val="18"/>
          <w:szCs w:val="18"/>
          <w:highlight w:val="yellow"/>
          <w14:ligatures w14:val="standardContextual"/>
        </w:rPr>
        <w:t xml:space="preserve">s: </w:t>
      </w:r>
      <w:r w:rsidRPr="003D74DF">
        <w:rPr>
          <w:rStyle w:val="Refdecomentario"/>
          <w:snapToGrid w:val="0"/>
          <w:sz w:val="18"/>
          <w:szCs w:val="18"/>
          <w:highlight w:val="yellow"/>
          <w14:ligatures w14:val="standardContextual"/>
        </w:rPr>
        <w:annotationRef/>
      </w:r>
      <w:commentRangeEnd w:id="152"/>
      <w:r w:rsidRPr="003D74DF">
        <w:rPr>
          <w:rStyle w:val="Refdecomentario"/>
        </w:rPr>
        <w:commentReference w:id="152"/>
      </w:r>
      <w:r w:rsidRPr="003D74DF">
        <w:rPr>
          <w:snapToGrid w:val="0"/>
          <w:sz w:val="18"/>
          <w:szCs w:val="18"/>
          <w14:ligatures w14:val="standardContextual"/>
        </w:rPr>
        <w:t xml:space="preserve">The following supporting information can be downloaded at https://www.mdpi.com/article/doi/s1, </w:t>
      </w:r>
      <w:r w:rsidRPr="00D81577">
        <w:rPr>
          <w:snapToGrid w:val="0"/>
          <w:sz w:val="18"/>
          <w:szCs w:val="18"/>
          <w:highlight w:val="yellow"/>
          <w14:ligatures w14:val="standardContextual"/>
        </w:rPr>
        <w:t xml:space="preserve">Supplementary Materials: </w:t>
      </w:r>
      <w:del w:id="153" w:author="INIA" w:date="2025-11-06T13:46:00Z" w16du:dateUtc="2025-11-06T18:46:00Z">
        <w:r w:rsidRPr="00D81577" w:rsidDel="002A74E2">
          <w:rPr>
            <w:snapToGrid w:val="0"/>
            <w:sz w:val="18"/>
            <w:szCs w:val="18"/>
            <w:highlight w:val="yellow"/>
            <w14:ligatures w14:val="standardContextual"/>
          </w:rPr>
          <w:delText>title</w:delText>
        </w:r>
      </w:del>
      <w:ins w:id="154" w:author="INIA" w:date="2025-11-06T13:46:00Z" w16du:dateUtc="2025-11-06T18:46:00Z">
        <w:r w:rsidR="002A74E2">
          <w:rPr>
            <w:snapToGrid w:val="0"/>
            <w:sz w:val="18"/>
            <w:szCs w:val="18"/>
            <w14:ligatures w14:val="standardContextual"/>
          </w:rPr>
          <w:t>ESM_1</w:t>
        </w:r>
      </w:ins>
      <w:r w:rsidRPr="003D74DF">
        <w:rPr>
          <w:snapToGrid w:val="0"/>
          <w:sz w:val="18"/>
          <w:szCs w:val="18"/>
          <w14:ligatures w14:val="standardContextual"/>
        </w:rPr>
        <w:t>.</w:t>
      </w:r>
    </w:p>
    <w:p w14:paraId="1BB41E8C" w14:textId="7A63096D" w:rsidR="004710C0" w:rsidRPr="003D74DF" w:rsidRDefault="00797A62" w:rsidP="00797A62">
      <w:pPr>
        <w:pStyle w:val="MDPI62backmatter"/>
        <w:rPr>
          <w:color w:val="auto"/>
          <w:szCs w:val="18"/>
        </w:rPr>
      </w:pPr>
      <w:r w:rsidRPr="003D74DF">
        <w:rPr>
          <w:b/>
          <w:bCs/>
          <w:color w:val="auto"/>
          <w:szCs w:val="18"/>
        </w:rPr>
        <w:t>Author Contribution</w:t>
      </w:r>
      <w:r w:rsidR="004710C0" w:rsidRPr="003D74DF">
        <w:rPr>
          <w:b/>
          <w:bCs/>
          <w:color w:val="auto"/>
          <w:szCs w:val="18"/>
        </w:rPr>
        <w:t xml:space="preserve">s: </w:t>
      </w:r>
      <w:r w:rsidR="004710C0" w:rsidRPr="003D74DF">
        <w:rPr>
          <w:color w:val="auto"/>
          <w:szCs w:val="18"/>
        </w:rPr>
        <w:t xml:space="preserve">Conceptualization, W.N.; methodology, S.C.-N., J.R.B.-V., </w:t>
      </w:r>
      <w:r w:rsidR="00C35E44" w:rsidRPr="003D74DF">
        <w:rPr>
          <w:color w:val="auto"/>
          <w:szCs w:val="18"/>
        </w:rPr>
        <w:t>E.J.S.-H.</w:t>
      </w:r>
      <w:r w:rsidR="004710C0" w:rsidRPr="003D74DF">
        <w:rPr>
          <w:color w:val="auto"/>
          <w:szCs w:val="18"/>
        </w:rPr>
        <w:t xml:space="preserve">, </w:t>
      </w:r>
      <w:r w:rsidR="00C35E44" w:rsidRPr="003D74DF">
        <w:rPr>
          <w:color w:val="auto"/>
          <w:szCs w:val="18"/>
        </w:rPr>
        <w:t>S.Y.C.-V.</w:t>
      </w:r>
      <w:r w:rsidR="004710C0" w:rsidRPr="003D74DF">
        <w:rPr>
          <w:color w:val="auto"/>
          <w:szCs w:val="18"/>
        </w:rPr>
        <w:t xml:space="preserve">, and W.N.; formal analysis, S.C.-N. and F.L.-I.; investigation, W.N. and N.T.T.; data curation, S.C.-N. and F.L.-I.; writing—original draft preparation, S.C.-N., J.R.B.-V., </w:t>
      </w:r>
      <w:r w:rsidR="00C35E44" w:rsidRPr="003D74DF">
        <w:rPr>
          <w:color w:val="auto"/>
          <w:szCs w:val="18"/>
        </w:rPr>
        <w:t>E.J.S.-H.</w:t>
      </w:r>
      <w:r w:rsidR="004710C0" w:rsidRPr="003D74DF">
        <w:rPr>
          <w:color w:val="auto"/>
          <w:szCs w:val="18"/>
        </w:rPr>
        <w:t xml:space="preserve">, </w:t>
      </w:r>
      <w:r w:rsidR="00C35E44" w:rsidRPr="003D74DF">
        <w:rPr>
          <w:color w:val="auto"/>
          <w:szCs w:val="18"/>
        </w:rPr>
        <w:t>S.Y.C.-V.</w:t>
      </w:r>
      <w:r w:rsidR="004710C0" w:rsidRPr="003D74DF">
        <w:rPr>
          <w:color w:val="auto"/>
          <w:szCs w:val="18"/>
        </w:rPr>
        <w:t>, N.T.T., and F.L.-I.; writing—review and editing, F.L.-I.; visualization, S.C.-N. and F.L.-I.; software, S.C.-N. and F.L.-I.; resources, M.R.R.; project administration, M.R.R.; funding acquisition, M.R.R. All authors have read and agreed to the published version of the manuscript.</w:t>
      </w:r>
    </w:p>
    <w:p w14:paraId="6804A1AC" w14:textId="43F08526" w:rsidR="004710C0" w:rsidRPr="003D74DF" w:rsidRDefault="004710C0" w:rsidP="00797A62">
      <w:pPr>
        <w:pStyle w:val="MDPI62backmatter"/>
        <w:rPr>
          <w:color w:val="auto"/>
          <w:szCs w:val="18"/>
        </w:rPr>
      </w:pPr>
      <w:commentRangeStart w:id="155"/>
      <w:commentRangeStart w:id="156"/>
      <w:r w:rsidRPr="003D74DF">
        <w:rPr>
          <w:b/>
          <w:bCs/>
          <w:color w:val="auto"/>
          <w:szCs w:val="18"/>
          <w:highlight w:val="yellow"/>
        </w:rPr>
        <w:t>Funding</w:t>
      </w:r>
      <w:commentRangeEnd w:id="155"/>
      <w:r w:rsidR="00797A62" w:rsidRPr="003D74DF">
        <w:rPr>
          <w:rStyle w:val="Refdecomentario"/>
          <w:rFonts w:eastAsia="SimSun"/>
          <w:b/>
          <w:snapToGrid/>
          <w:lang w:bidi="ar-SA"/>
          <w14:ligatures w14:val="none"/>
        </w:rPr>
        <w:commentReference w:id="155"/>
      </w:r>
      <w:commentRangeEnd w:id="156"/>
      <w:r w:rsidR="00620317">
        <w:rPr>
          <w:rStyle w:val="Refdecomentario"/>
          <w:rFonts w:eastAsia="SimSun"/>
          <w:snapToGrid/>
          <w:lang w:bidi="ar-SA"/>
          <w14:ligatures w14:val="none"/>
        </w:rPr>
        <w:commentReference w:id="156"/>
      </w:r>
      <w:r w:rsidRPr="003D74DF">
        <w:rPr>
          <w:b/>
          <w:color w:val="auto"/>
          <w:szCs w:val="18"/>
        </w:rPr>
        <w:t>:</w:t>
      </w:r>
      <w:r w:rsidRPr="003D74DF">
        <w:rPr>
          <w:color w:val="auto"/>
          <w:szCs w:val="18"/>
        </w:rPr>
        <w:t xml:space="preserve"> This work was funded by the National Institute of Agricultural Innovation (INIA), Peru, through investment project No.</w:t>
      </w:r>
      <w:r w:rsidR="005F70B4" w:rsidRPr="003D74DF">
        <w:rPr>
          <w:color w:val="auto"/>
          <w:szCs w:val="18"/>
        </w:rPr>
        <w:t xml:space="preserve"> </w:t>
      </w:r>
      <w:r w:rsidRPr="003D74DF">
        <w:rPr>
          <w:color w:val="auto"/>
          <w:szCs w:val="18"/>
        </w:rPr>
        <w:t>2472190 “El Chira”.</w:t>
      </w:r>
    </w:p>
    <w:p w14:paraId="14BB21E6" w14:textId="2BE1EC10" w:rsidR="004710C0" w:rsidRPr="003D74DF" w:rsidRDefault="004710C0" w:rsidP="00797A62">
      <w:pPr>
        <w:pStyle w:val="MDPI62backmatter"/>
        <w:rPr>
          <w:color w:val="auto"/>
          <w:szCs w:val="18"/>
        </w:rPr>
      </w:pPr>
      <w:r w:rsidRPr="003D74DF">
        <w:rPr>
          <w:b/>
          <w:bCs/>
          <w:color w:val="auto"/>
          <w:szCs w:val="18"/>
        </w:rPr>
        <w:t>Data Availability Statement</w:t>
      </w:r>
      <w:r w:rsidRPr="003D74DF">
        <w:rPr>
          <w:b/>
          <w:color w:val="auto"/>
          <w:szCs w:val="18"/>
        </w:rPr>
        <w:t xml:space="preserve">: </w:t>
      </w:r>
      <w:r w:rsidRPr="003D74DF">
        <w:rPr>
          <w:color w:val="auto"/>
          <w:szCs w:val="18"/>
        </w:rPr>
        <w:t xml:space="preserve">The original contributions presented in this study are included in the article and its supplementary material. Reproducible datasets and data analysis scripts are provided in </w:t>
      </w:r>
      <w:commentRangeStart w:id="157"/>
      <w:commentRangeStart w:id="158"/>
      <w:r w:rsidRPr="003D74DF">
        <w:rPr>
          <w:color w:val="auto"/>
          <w:szCs w:val="18"/>
          <w:highlight w:val="yellow"/>
        </w:rPr>
        <w:t xml:space="preserve">Supplementary </w:t>
      </w:r>
      <w:r w:rsidR="00D81577">
        <w:rPr>
          <w:color w:val="auto"/>
          <w:szCs w:val="18"/>
          <w:highlight w:val="yellow"/>
        </w:rPr>
        <w:t>Materials</w:t>
      </w:r>
      <w:r w:rsidRPr="003D74DF">
        <w:rPr>
          <w:color w:val="auto"/>
          <w:szCs w:val="18"/>
          <w:highlight w:val="yellow"/>
        </w:rPr>
        <w:t xml:space="preserve"> </w:t>
      </w:r>
      <w:commentRangeEnd w:id="157"/>
      <w:r w:rsidR="0066551E" w:rsidRPr="003D74DF">
        <w:rPr>
          <w:rStyle w:val="Refdecomentario"/>
          <w:rFonts w:eastAsia="SimSun"/>
          <w:snapToGrid/>
          <w:lang w:bidi="ar-SA"/>
          <w14:ligatures w14:val="none"/>
        </w:rPr>
        <w:commentReference w:id="157"/>
      </w:r>
      <w:commentRangeEnd w:id="158"/>
      <w:r w:rsidR="002A74E2">
        <w:rPr>
          <w:rStyle w:val="Refdecomentario"/>
          <w:rFonts w:eastAsia="SimSun"/>
          <w:snapToGrid/>
          <w:lang w:bidi="ar-SA"/>
          <w14:ligatures w14:val="none"/>
        </w:rPr>
        <w:commentReference w:id="158"/>
      </w:r>
      <w:r w:rsidRPr="003D74DF">
        <w:rPr>
          <w:color w:val="auto"/>
          <w:szCs w:val="18"/>
        </w:rPr>
        <w:t xml:space="preserve">and are publicly accessible via the GitHub repository at: </w:t>
      </w:r>
      <w:ins w:id="159" w:author="INIA" w:date="2025-11-06T14:04:00Z" w16du:dateUtc="2025-11-06T19:04:00Z">
        <w:r w:rsidR="002A6DDF" w:rsidRPr="002A6DDF">
          <w:rPr>
            <w:color w:val="auto"/>
            <w:szCs w:val="18"/>
          </w:rPr>
          <w:t>https://github.com/Sebass96/INIA_algarrobo</w:t>
        </w:r>
      </w:ins>
      <w:commentRangeStart w:id="160"/>
      <w:commentRangeEnd w:id="160"/>
      <w:del w:id="161" w:author="INIA" w:date="2025-11-06T14:04:00Z" w16du:dateUtc="2025-11-06T19:04:00Z">
        <w:r w:rsidR="0066551E" w:rsidRPr="003D74DF" w:rsidDel="002A6DDF">
          <w:rPr>
            <w:rStyle w:val="Refdecomentario"/>
            <w:rFonts w:eastAsia="SimSun"/>
            <w:snapToGrid/>
            <w:lang w:bidi="ar-SA"/>
            <w14:ligatures w14:val="none"/>
          </w:rPr>
          <w:commentReference w:id="160"/>
        </w:r>
        <w:r w:rsidRPr="003D74DF" w:rsidDel="002A6DDF">
          <w:rPr>
            <w:color w:val="auto"/>
            <w:szCs w:val="18"/>
          </w:rPr>
          <w:delText>.</w:delText>
        </w:r>
      </w:del>
      <w:ins w:id="162" w:author="INIA" w:date="2025-11-06T13:57:00Z" w16du:dateUtc="2025-11-06T18:57:00Z">
        <w:r w:rsidR="00620317">
          <w:rPr>
            <w:color w:val="auto"/>
            <w:szCs w:val="18"/>
          </w:rPr>
          <w:t xml:space="preserve"> </w:t>
        </w:r>
        <w:r w:rsidR="00620317" w:rsidRPr="00620317">
          <w:rPr>
            <w:color w:val="auto"/>
            <w:szCs w:val="18"/>
          </w:rPr>
          <w:t>(accessed on 1</w:t>
        </w:r>
      </w:ins>
      <w:ins w:id="163" w:author="INIA" w:date="2025-11-06T13:58:00Z" w16du:dateUtc="2025-11-06T18:58:00Z">
        <w:r w:rsidR="00620317">
          <w:rPr>
            <w:color w:val="auto"/>
            <w:szCs w:val="18"/>
          </w:rPr>
          <w:t>3</w:t>
        </w:r>
      </w:ins>
      <w:ins w:id="164" w:author="INIA" w:date="2025-11-06T13:57:00Z" w16du:dateUtc="2025-11-06T18:57:00Z">
        <w:r w:rsidR="00620317" w:rsidRPr="00620317">
          <w:rPr>
            <w:color w:val="auto"/>
            <w:szCs w:val="18"/>
          </w:rPr>
          <w:t xml:space="preserve"> October 2025).</w:t>
        </w:r>
      </w:ins>
    </w:p>
    <w:p w14:paraId="6A1022EF" w14:textId="0C5B40AB" w:rsidR="004710C0" w:rsidRPr="003D74DF" w:rsidRDefault="004710C0" w:rsidP="00797A62">
      <w:pPr>
        <w:pStyle w:val="MDPI62backmatter"/>
        <w:rPr>
          <w:color w:val="auto"/>
          <w:szCs w:val="18"/>
        </w:rPr>
      </w:pPr>
      <w:commentRangeStart w:id="165"/>
      <w:commentRangeStart w:id="166"/>
      <w:r w:rsidRPr="003D74DF">
        <w:rPr>
          <w:b/>
          <w:bCs/>
          <w:color w:val="auto"/>
          <w:szCs w:val="18"/>
          <w:highlight w:val="yellow"/>
        </w:rPr>
        <w:t>Acknowledgments</w:t>
      </w:r>
      <w:commentRangeEnd w:id="165"/>
      <w:r w:rsidR="00797A62" w:rsidRPr="003D74DF">
        <w:rPr>
          <w:rStyle w:val="Refdecomentario"/>
          <w:rFonts w:eastAsia="SimSun"/>
          <w:b/>
          <w:snapToGrid/>
          <w:lang w:bidi="ar-SA"/>
          <w14:ligatures w14:val="none"/>
        </w:rPr>
        <w:commentReference w:id="165"/>
      </w:r>
      <w:commentRangeEnd w:id="166"/>
      <w:r w:rsidR="002A6DDF">
        <w:rPr>
          <w:rStyle w:val="Refdecomentario"/>
          <w:rFonts w:eastAsia="SimSun"/>
          <w:snapToGrid/>
          <w:lang w:bidi="ar-SA"/>
          <w14:ligatures w14:val="none"/>
        </w:rPr>
        <w:commentReference w:id="166"/>
      </w:r>
      <w:r w:rsidRPr="003D74DF">
        <w:rPr>
          <w:b/>
          <w:color w:val="auto"/>
          <w:szCs w:val="18"/>
        </w:rPr>
        <w:t>:</w:t>
      </w:r>
      <w:r w:rsidRPr="003D74DF">
        <w:rPr>
          <w:color w:val="auto"/>
          <w:szCs w:val="18"/>
        </w:rPr>
        <w:t xml:space="preserve"> The authors would like to thank the Directorate of Studies and Research of the National Forest and Wildlife Service (SERFOR), Peru, for their valuable support during field data collection.</w:t>
      </w:r>
      <w:ins w:id="167" w:author="INIA" w:date="2025-11-06T14:02:00Z" w16du:dateUtc="2025-11-06T19:02:00Z">
        <w:r w:rsidR="00620317">
          <w:rPr>
            <w:color w:val="auto"/>
            <w:szCs w:val="18"/>
          </w:rPr>
          <w:t xml:space="preserve"> </w:t>
        </w:r>
        <w:r w:rsidR="00620317" w:rsidRPr="00620317">
          <w:rPr>
            <w:color w:val="auto"/>
            <w:szCs w:val="18"/>
          </w:rPr>
          <w:t>We also thank Professor Milagros Ninoska Muñoz-Salas for her valuable assistance in translating the manuscript into English.</w:t>
        </w:r>
      </w:ins>
    </w:p>
    <w:p w14:paraId="4555C297" w14:textId="45C83F34" w:rsidR="004710C0" w:rsidRPr="003D74DF" w:rsidRDefault="004710C0" w:rsidP="00797A62">
      <w:pPr>
        <w:pStyle w:val="MDPI62backmatter"/>
        <w:rPr>
          <w:color w:val="auto"/>
          <w:szCs w:val="18"/>
        </w:rPr>
      </w:pPr>
      <w:r w:rsidRPr="003D74DF">
        <w:rPr>
          <w:b/>
          <w:bCs/>
          <w:color w:val="auto"/>
          <w:szCs w:val="18"/>
        </w:rPr>
        <w:t>Conflicts of Interest</w:t>
      </w:r>
      <w:r w:rsidRPr="003D74DF">
        <w:rPr>
          <w:b/>
          <w:color w:val="auto"/>
          <w:szCs w:val="18"/>
        </w:rPr>
        <w:t xml:space="preserve">: </w:t>
      </w:r>
      <w:r w:rsidRPr="003D74DF">
        <w:rPr>
          <w:color w:val="auto"/>
          <w:szCs w:val="18"/>
        </w:rPr>
        <w:t xml:space="preserve">The </w:t>
      </w:r>
      <w:r w:rsidR="003D74DF" w:rsidRPr="003D74DF">
        <w:rPr>
          <w:color w:val="auto"/>
          <w:szCs w:val="18"/>
        </w:rPr>
        <w:t>authors declare no conflicts of interest</w:t>
      </w:r>
      <w:r w:rsidRPr="003D74DF">
        <w:rPr>
          <w:color w:val="auto"/>
          <w:szCs w:val="18"/>
        </w:rPr>
        <w:t>.</w:t>
      </w:r>
    </w:p>
    <w:p w14:paraId="1891BBA2" w14:textId="77777777" w:rsidR="00D81577" w:rsidRPr="001F4F80" w:rsidRDefault="00D81577" w:rsidP="00D81577">
      <w:pPr>
        <w:adjustRightInd w:val="0"/>
        <w:snapToGrid w:val="0"/>
        <w:spacing w:before="240" w:after="60"/>
        <w:jc w:val="left"/>
        <w:outlineLvl w:val="0"/>
        <w:rPr>
          <w:b/>
          <w:snapToGrid w:val="0"/>
          <w:sz w:val="24"/>
          <w:szCs w:val="24"/>
          <w14:ligatures w14:val="standardContextual"/>
        </w:rPr>
      </w:pPr>
      <w:bookmarkStart w:id="168" w:name="referenceBookmark"/>
      <w:bookmarkEnd w:id="168"/>
      <w:commentRangeStart w:id="169"/>
      <w:r w:rsidRPr="006D56E8">
        <w:rPr>
          <w:b/>
          <w:snapToGrid w:val="0"/>
          <w:sz w:val="24"/>
          <w:szCs w:val="24"/>
          <w:highlight w:val="yellow"/>
          <w14:ligatures w14:val="standardContextual"/>
        </w:rPr>
        <w:t>Refe</w:t>
      </w:r>
      <w:commentRangeEnd w:id="169"/>
      <w:r w:rsidR="006D56E8">
        <w:rPr>
          <w:rStyle w:val="Refdecomentario"/>
        </w:rPr>
        <w:commentReference w:id="169"/>
      </w:r>
      <w:r w:rsidRPr="006D56E8">
        <w:rPr>
          <w:b/>
          <w:snapToGrid w:val="0"/>
          <w:sz w:val="24"/>
          <w:szCs w:val="24"/>
          <w:highlight w:val="yellow"/>
          <w14:ligatures w14:val="standardContextual"/>
        </w:rPr>
        <w:t>rences</w:t>
      </w:r>
    </w:p>
    <w:p w14:paraId="29D7ED26" w14:textId="77777777" w:rsidR="00D81577" w:rsidRPr="001F4F80" w:rsidRDefault="00D81577" w:rsidP="00D81577">
      <w:pPr>
        <w:pStyle w:val="MDPI81references"/>
        <w:numPr>
          <w:ilvl w:val="0"/>
          <w:numId w:val="15"/>
        </w:numPr>
      </w:pPr>
      <w:r w:rsidRPr="001F4F80">
        <w:t>Hughes,</w:t>
      </w:r>
      <w:r w:rsidRPr="00C374E0">
        <w:rPr>
          <w:i/>
        </w:rPr>
        <w:t xml:space="preserve"> </w:t>
      </w:r>
      <w:r w:rsidRPr="001F4F80">
        <w:t>C.E.;</w:t>
      </w:r>
      <w:r w:rsidRPr="00C374E0">
        <w:rPr>
          <w:i/>
        </w:rPr>
        <w:t xml:space="preserve"> </w:t>
      </w:r>
      <w:r w:rsidRPr="001F4F80">
        <w:t>Ringelberg,</w:t>
      </w:r>
      <w:r w:rsidRPr="00C374E0">
        <w:rPr>
          <w:i/>
        </w:rPr>
        <w:t xml:space="preserve"> </w:t>
      </w:r>
      <w:r w:rsidRPr="001F4F80">
        <w:t>J.J.;</w:t>
      </w:r>
      <w:r w:rsidRPr="00C374E0">
        <w:rPr>
          <w:i/>
        </w:rPr>
        <w:t xml:space="preserve"> </w:t>
      </w:r>
      <w:r w:rsidRPr="001F4F80">
        <w:t>Lewis,</w:t>
      </w:r>
      <w:r w:rsidRPr="00C374E0">
        <w:rPr>
          <w:i/>
        </w:rPr>
        <w:t xml:space="preserve"> </w:t>
      </w:r>
      <w:r w:rsidRPr="001F4F80">
        <w:t>G.P.;</w:t>
      </w:r>
      <w:r w:rsidRPr="00C374E0">
        <w:rPr>
          <w:i/>
        </w:rPr>
        <w:t xml:space="preserve"> </w:t>
      </w:r>
      <w:r w:rsidRPr="001F4F80">
        <w:t>Catalano,</w:t>
      </w:r>
      <w:r w:rsidRPr="00C374E0">
        <w:rPr>
          <w:i/>
        </w:rPr>
        <w:t xml:space="preserve"> </w:t>
      </w:r>
      <w:r w:rsidRPr="001F4F80">
        <w:t>S.A.</w:t>
      </w:r>
      <w:r w:rsidRPr="00C374E0">
        <w:rPr>
          <w:i/>
        </w:rPr>
        <w:t xml:space="preserve"> </w:t>
      </w:r>
      <w:r w:rsidRPr="001F4F80">
        <w:t>Disintegration</w:t>
      </w:r>
      <w:r w:rsidRPr="00C374E0">
        <w:rPr>
          <w:i/>
        </w:rPr>
        <w:t xml:space="preserve"> </w:t>
      </w:r>
      <w:r w:rsidRPr="001F4F80">
        <w:t>of</w:t>
      </w:r>
      <w:r w:rsidRPr="00C374E0">
        <w:rPr>
          <w:i/>
        </w:rPr>
        <w:t xml:space="preserve"> </w:t>
      </w:r>
      <w:r w:rsidRPr="001F4F80">
        <w:t>the</w:t>
      </w:r>
      <w:r w:rsidRPr="00C374E0">
        <w:rPr>
          <w:i/>
        </w:rPr>
        <w:t xml:space="preserve"> </w:t>
      </w:r>
      <w:r w:rsidRPr="001F4F80">
        <w:t>Genus</w:t>
      </w:r>
      <w:r w:rsidRPr="00C374E0">
        <w:rPr>
          <w:i/>
        </w:rPr>
        <w:t xml:space="preserve"> </w:t>
      </w:r>
      <w:r w:rsidRPr="001F4F80">
        <w:rPr>
          <w:i/>
          <w:iCs/>
        </w:rPr>
        <w:t>Prosopis</w:t>
      </w:r>
      <w:r w:rsidRPr="00C374E0">
        <w:rPr>
          <w:i/>
        </w:rPr>
        <w:t xml:space="preserve"> </w:t>
      </w:r>
      <w:r w:rsidRPr="001F4F80">
        <w:t>L.</w:t>
      </w:r>
      <w:r w:rsidRPr="00C374E0">
        <w:rPr>
          <w:i/>
        </w:rPr>
        <w:t xml:space="preserve"> </w:t>
      </w:r>
      <w:r w:rsidRPr="001F4F80">
        <w:t>(Leguminosae,</w:t>
      </w:r>
      <w:r w:rsidRPr="00C374E0">
        <w:rPr>
          <w:i/>
        </w:rPr>
        <w:t xml:space="preserve"> </w:t>
      </w:r>
      <w:proofErr w:type="spellStart"/>
      <w:r w:rsidRPr="001F4F80">
        <w:t>Caesalpinioideae</w:t>
      </w:r>
      <w:proofErr w:type="spellEnd"/>
      <w:r w:rsidRPr="001F4F80">
        <w:t>,</w:t>
      </w:r>
      <w:r w:rsidRPr="00C374E0">
        <w:rPr>
          <w:i/>
        </w:rPr>
        <w:t xml:space="preserve"> </w:t>
      </w:r>
      <w:r w:rsidRPr="001F4F80">
        <w:t>Mimosoid</w:t>
      </w:r>
      <w:r w:rsidRPr="00C374E0">
        <w:rPr>
          <w:i/>
        </w:rPr>
        <w:t xml:space="preserve"> </w:t>
      </w:r>
      <w:r w:rsidRPr="001F4F80">
        <w:t>Clade).</w:t>
      </w:r>
      <w:r w:rsidRPr="00C374E0">
        <w:rPr>
          <w:i/>
        </w:rPr>
        <w:t xml:space="preserve"> </w:t>
      </w:r>
      <w:proofErr w:type="spellStart"/>
      <w:r w:rsidRPr="001F4F80">
        <w:rPr>
          <w:i/>
          <w:iCs/>
        </w:rPr>
        <w:t>PhytoKeys</w:t>
      </w:r>
      <w:proofErr w:type="spellEnd"/>
      <w:r w:rsidRPr="00C374E0">
        <w:rPr>
          <w:i/>
        </w:rPr>
        <w:t xml:space="preserve"> </w:t>
      </w:r>
      <w:r w:rsidRPr="00C374E0">
        <w:rPr>
          <w:b/>
          <w:bCs/>
        </w:rPr>
        <w:t>2022</w:t>
      </w:r>
      <w:r w:rsidRPr="001F4F80">
        <w:t>,</w:t>
      </w:r>
      <w:r w:rsidRPr="00C374E0">
        <w:rPr>
          <w:i/>
        </w:rPr>
        <w:t xml:space="preserve"> </w:t>
      </w:r>
      <w:r w:rsidRPr="001F4F80">
        <w:rPr>
          <w:i/>
          <w:iCs/>
        </w:rPr>
        <w:t>205</w:t>
      </w:r>
      <w:r w:rsidRPr="001F4F80">
        <w:t>,</w:t>
      </w:r>
      <w:r w:rsidRPr="00C374E0">
        <w:rPr>
          <w:i/>
        </w:rPr>
        <w:t xml:space="preserve"> </w:t>
      </w:r>
      <w:r w:rsidRPr="001F4F80">
        <w:t>147–189</w:t>
      </w:r>
      <w:r>
        <w:t>.</w:t>
      </w:r>
      <w:r w:rsidRPr="00C374E0">
        <w:rPr>
          <w:i/>
        </w:rPr>
        <w:t xml:space="preserve"> </w:t>
      </w:r>
      <w:r>
        <w:t>https://doi.org/</w:t>
      </w:r>
      <w:r w:rsidRPr="001F4F80">
        <w:t>10.3897/phytokeys.205.75379.</w:t>
      </w:r>
    </w:p>
    <w:p w14:paraId="5BB1A697" w14:textId="77777777" w:rsidR="00D81577" w:rsidRPr="001F4F80" w:rsidRDefault="00D81577" w:rsidP="00D81577">
      <w:pPr>
        <w:pStyle w:val="MDPI81references"/>
        <w:numPr>
          <w:ilvl w:val="0"/>
          <w:numId w:val="15"/>
        </w:numPr>
      </w:pPr>
      <w:proofErr w:type="spellStart"/>
      <w:r w:rsidRPr="001F4F80">
        <w:t>Bessega</w:t>
      </w:r>
      <w:proofErr w:type="spellEnd"/>
      <w:r w:rsidRPr="001F4F80">
        <w:t>,</w:t>
      </w:r>
      <w:r w:rsidRPr="00C374E0">
        <w:rPr>
          <w:i/>
        </w:rPr>
        <w:t xml:space="preserve"> </w:t>
      </w:r>
      <w:r w:rsidRPr="001F4F80">
        <w:t>C.;</w:t>
      </w:r>
      <w:r w:rsidRPr="00C374E0">
        <w:rPr>
          <w:i/>
        </w:rPr>
        <w:t xml:space="preserve"> </w:t>
      </w:r>
      <w:proofErr w:type="spellStart"/>
      <w:r w:rsidRPr="001F4F80">
        <w:t>Saidman</w:t>
      </w:r>
      <w:proofErr w:type="spellEnd"/>
      <w:r w:rsidRPr="001F4F80">
        <w:t>,</w:t>
      </w:r>
      <w:r w:rsidRPr="00C374E0">
        <w:rPr>
          <w:i/>
        </w:rPr>
        <w:t xml:space="preserve"> </w:t>
      </w:r>
      <w:r w:rsidRPr="001F4F80">
        <w:t>B.O.;</w:t>
      </w:r>
      <w:r w:rsidRPr="00C374E0">
        <w:rPr>
          <w:i/>
        </w:rPr>
        <w:t xml:space="preserve"> </w:t>
      </w:r>
      <w:proofErr w:type="spellStart"/>
      <w:r w:rsidRPr="001F4F80">
        <w:t>Darquier</w:t>
      </w:r>
      <w:proofErr w:type="spellEnd"/>
      <w:r w:rsidRPr="001F4F80">
        <w:t>,</w:t>
      </w:r>
      <w:r w:rsidRPr="00C374E0">
        <w:rPr>
          <w:i/>
        </w:rPr>
        <w:t xml:space="preserve"> </w:t>
      </w:r>
      <w:r w:rsidRPr="001F4F80">
        <w:t>M.R.;</w:t>
      </w:r>
      <w:r w:rsidRPr="00C374E0">
        <w:rPr>
          <w:i/>
        </w:rPr>
        <w:t xml:space="preserve"> </w:t>
      </w:r>
      <w:r w:rsidRPr="001F4F80">
        <w:t>Ewens,</w:t>
      </w:r>
      <w:r w:rsidRPr="00C374E0">
        <w:rPr>
          <w:i/>
        </w:rPr>
        <w:t xml:space="preserve"> </w:t>
      </w:r>
      <w:r w:rsidRPr="001F4F80">
        <w:t>M.;</w:t>
      </w:r>
      <w:r w:rsidRPr="00C374E0">
        <w:rPr>
          <w:i/>
        </w:rPr>
        <w:t xml:space="preserve"> </w:t>
      </w:r>
      <w:r w:rsidRPr="001F4F80">
        <w:t>Sánchez,</w:t>
      </w:r>
      <w:r w:rsidRPr="00C374E0">
        <w:rPr>
          <w:i/>
        </w:rPr>
        <w:t xml:space="preserve"> </w:t>
      </w:r>
      <w:r w:rsidRPr="001F4F80">
        <w:t>L.;</w:t>
      </w:r>
      <w:r w:rsidRPr="00C374E0">
        <w:rPr>
          <w:i/>
        </w:rPr>
        <w:t xml:space="preserve"> </w:t>
      </w:r>
      <w:r w:rsidRPr="001F4F80">
        <w:t>Rozenberg,</w:t>
      </w:r>
      <w:r w:rsidRPr="00C374E0">
        <w:rPr>
          <w:i/>
        </w:rPr>
        <w:t xml:space="preserve"> </w:t>
      </w:r>
      <w:r w:rsidRPr="001F4F80">
        <w:t>P.;</w:t>
      </w:r>
      <w:r w:rsidRPr="00C374E0">
        <w:rPr>
          <w:i/>
        </w:rPr>
        <w:t xml:space="preserve"> </w:t>
      </w:r>
      <w:r w:rsidRPr="001F4F80">
        <w:t>Vilardi,</w:t>
      </w:r>
      <w:r w:rsidRPr="00C374E0">
        <w:rPr>
          <w:i/>
        </w:rPr>
        <w:t xml:space="preserve"> </w:t>
      </w:r>
      <w:r w:rsidRPr="001F4F80">
        <w:t>J.C.</w:t>
      </w:r>
      <w:r w:rsidRPr="00C374E0">
        <w:rPr>
          <w:i/>
        </w:rPr>
        <w:t xml:space="preserve"> </w:t>
      </w:r>
      <w:r w:rsidRPr="001F4F80">
        <w:t>Consistency</w:t>
      </w:r>
      <w:r w:rsidRPr="00C374E0">
        <w:rPr>
          <w:i/>
        </w:rPr>
        <w:t xml:space="preserve"> </w:t>
      </w:r>
      <w:r w:rsidRPr="001F4F80">
        <w:t>between</w:t>
      </w:r>
      <w:r w:rsidRPr="00C374E0">
        <w:rPr>
          <w:i/>
        </w:rPr>
        <w:t xml:space="preserve"> </w:t>
      </w:r>
      <w:r w:rsidRPr="001F4F80">
        <w:t>Marker-</w:t>
      </w:r>
      <w:r w:rsidRPr="00C374E0">
        <w:rPr>
          <w:i/>
        </w:rPr>
        <w:t xml:space="preserve"> </w:t>
      </w:r>
      <w:r w:rsidRPr="001F4F80">
        <w:t>and</w:t>
      </w:r>
      <w:r w:rsidRPr="00C374E0">
        <w:rPr>
          <w:i/>
        </w:rPr>
        <w:t xml:space="preserve"> </w:t>
      </w:r>
      <w:r w:rsidRPr="001F4F80">
        <w:t>Genealogy-Based</w:t>
      </w:r>
      <w:r w:rsidRPr="00C374E0">
        <w:rPr>
          <w:i/>
        </w:rPr>
        <w:t xml:space="preserve"> </w:t>
      </w:r>
      <w:r w:rsidRPr="001F4F80">
        <w:t>Heritability</w:t>
      </w:r>
      <w:r w:rsidRPr="00C374E0">
        <w:rPr>
          <w:i/>
        </w:rPr>
        <w:t xml:space="preserve"> </w:t>
      </w:r>
      <w:r w:rsidRPr="001F4F80">
        <w:t>Estimates</w:t>
      </w:r>
      <w:r w:rsidRPr="00C374E0">
        <w:rPr>
          <w:i/>
        </w:rPr>
        <w:t xml:space="preserve"> </w:t>
      </w:r>
      <w:r w:rsidRPr="001F4F80">
        <w:t>in</w:t>
      </w:r>
      <w:r w:rsidRPr="00C374E0">
        <w:rPr>
          <w:i/>
        </w:rPr>
        <w:t xml:space="preserve"> </w:t>
      </w:r>
      <w:r w:rsidRPr="001F4F80">
        <w:t>an</w:t>
      </w:r>
      <w:r w:rsidRPr="00C374E0">
        <w:rPr>
          <w:i/>
        </w:rPr>
        <w:t xml:space="preserve"> </w:t>
      </w:r>
      <w:r w:rsidRPr="001F4F80">
        <w:t>Experimental</w:t>
      </w:r>
      <w:r w:rsidRPr="00C374E0">
        <w:rPr>
          <w:i/>
        </w:rPr>
        <w:t xml:space="preserve"> </w:t>
      </w:r>
      <w:r w:rsidRPr="001F4F80">
        <w:t>Stand</w:t>
      </w:r>
      <w:r w:rsidRPr="00C374E0">
        <w:rPr>
          <w:i/>
        </w:rPr>
        <w:t xml:space="preserve"> </w:t>
      </w:r>
      <w:r w:rsidRPr="001F4F80">
        <w:t>of</w:t>
      </w:r>
      <w:r w:rsidRPr="00C374E0">
        <w:rPr>
          <w:i/>
        </w:rPr>
        <w:t xml:space="preserve"> </w:t>
      </w:r>
      <w:r>
        <w:rPr>
          <w:i/>
          <w:iCs/>
        </w:rPr>
        <w:t>Prosopis alba</w:t>
      </w:r>
      <w:r w:rsidRPr="00C374E0">
        <w:rPr>
          <w:i/>
        </w:rPr>
        <w:t xml:space="preserve"> </w:t>
      </w:r>
      <w:r w:rsidRPr="001F4F80">
        <w:t>(Leguminosae).</w:t>
      </w:r>
      <w:r w:rsidRPr="00C374E0">
        <w:rPr>
          <w:i/>
        </w:rPr>
        <w:t xml:space="preserve"> </w:t>
      </w:r>
      <w:r>
        <w:rPr>
          <w:i/>
          <w:iCs/>
        </w:rPr>
        <w:t xml:space="preserve">Am. J. Bot. </w:t>
      </w:r>
      <w:r w:rsidRPr="00C374E0">
        <w:rPr>
          <w:b/>
          <w:bCs/>
        </w:rPr>
        <w:t>2009</w:t>
      </w:r>
      <w:r w:rsidRPr="001F4F80">
        <w:t>,</w:t>
      </w:r>
      <w:r w:rsidRPr="00C374E0">
        <w:rPr>
          <w:i/>
        </w:rPr>
        <w:t xml:space="preserve"> </w:t>
      </w:r>
      <w:r w:rsidRPr="001F4F80">
        <w:rPr>
          <w:i/>
          <w:iCs/>
        </w:rPr>
        <w:t>96</w:t>
      </w:r>
      <w:r w:rsidRPr="001F4F80">
        <w:t>,</w:t>
      </w:r>
      <w:r w:rsidRPr="00C374E0">
        <w:rPr>
          <w:i/>
        </w:rPr>
        <w:t xml:space="preserve"> </w:t>
      </w:r>
      <w:r w:rsidRPr="001F4F80">
        <w:t>458–465</w:t>
      </w:r>
      <w:r>
        <w:t>.</w:t>
      </w:r>
      <w:r w:rsidRPr="00C374E0">
        <w:rPr>
          <w:i/>
        </w:rPr>
        <w:t xml:space="preserve"> </w:t>
      </w:r>
      <w:r>
        <w:t>https://doi.org/</w:t>
      </w:r>
      <w:r w:rsidRPr="001F4F80">
        <w:t>10.3732/ajb.0800074.</w:t>
      </w:r>
    </w:p>
    <w:p w14:paraId="4950DC40" w14:textId="77777777" w:rsidR="00D81577" w:rsidRPr="00217A21" w:rsidRDefault="00D81577" w:rsidP="00D81577">
      <w:pPr>
        <w:pStyle w:val="MDPI81references"/>
        <w:numPr>
          <w:ilvl w:val="0"/>
          <w:numId w:val="15"/>
        </w:numPr>
        <w:rPr>
          <w:highlight w:val="yellow"/>
        </w:rPr>
      </w:pPr>
      <w:commentRangeStart w:id="170"/>
      <w:commentRangeStart w:id="171"/>
      <w:r w:rsidRPr="00217A21">
        <w:rPr>
          <w:highlight w:val="yellow"/>
        </w:rPr>
        <w:t>Grados,</w:t>
      </w:r>
      <w:r w:rsidRPr="00217A21">
        <w:rPr>
          <w:i/>
          <w:highlight w:val="yellow"/>
        </w:rPr>
        <w:t xml:space="preserve"> </w:t>
      </w:r>
      <w:r w:rsidRPr="00217A21">
        <w:rPr>
          <w:highlight w:val="yellow"/>
        </w:rPr>
        <w:t>N.;</w:t>
      </w:r>
      <w:r w:rsidRPr="00217A21">
        <w:rPr>
          <w:i/>
          <w:highlight w:val="yellow"/>
        </w:rPr>
        <w:t xml:space="preserve"> </w:t>
      </w:r>
      <w:r w:rsidRPr="00217A21">
        <w:rPr>
          <w:highlight w:val="yellow"/>
        </w:rPr>
        <w:t>Cruz,</w:t>
      </w:r>
      <w:r w:rsidRPr="00217A21">
        <w:rPr>
          <w:i/>
          <w:highlight w:val="yellow"/>
        </w:rPr>
        <w:t xml:space="preserve"> </w:t>
      </w:r>
      <w:r w:rsidRPr="00217A21">
        <w:rPr>
          <w:highlight w:val="yellow"/>
        </w:rPr>
        <w:t>G.;</w:t>
      </w:r>
      <w:r w:rsidRPr="00217A21">
        <w:rPr>
          <w:i/>
          <w:highlight w:val="yellow"/>
        </w:rPr>
        <w:t xml:space="preserve"> </w:t>
      </w:r>
      <w:r w:rsidRPr="00217A21">
        <w:rPr>
          <w:highlight w:val="yellow"/>
        </w:rPr>
        <w:t>Albán,</w:t>
      </w:r>
      <w:r w:rsidRPr="00217A21">
        <w:rPr>
          <w:i/>
          <w:highlight w:val="yellow"/>
        </w:rPr>
        <w:t xml:space="preserve"> </w:t>
      </w:r>
      <w:r w:rsidRPr="00217A21">
        <w:rPr>
          <w:highlight w:val="yellow"/>
        </w:rPr>
        <w:t>L.;</w:t>
      </w:r>
      <w:r w:rsidRPr="00217A21">
        <w:rPr>
          <w:i/>
          <w:highlight w:val="yellow"/>
        </w:rPr>
        <w:t xml:space="preserve"> </w:t>
      </w:r>
      <w:r w:rsidRPr="00217A21">
        <w:rPr>
          <w:highlight w:val="yellow"/>
        </w:rPr>
        <w:t>Felker,</w:t>
      </w:r>
      <w:r w:rsidRPr="00217A21">
        <w:rPr>
          <w:i/>
          <w:highlight w:val="yellow"/>
        </w:rPr>
        <w:t xml:space="preserve"> </w:t>
      </w:r>
      <w:r w:rsidRPr="00217A21">
        <w:rPr>
          <w:highlight w:val="yellow"/>
        </w:rPr>
        <w:t>P.</w:t>
      </w:r>
      <w:r w:rsidRPr="00217A21">
        <w:rPr>
          <w:i/>
          <w:highlight w:val="yellow"/>
        </w:rPr>
        <w:t xml:space="preserve"> </w:t>
      </w:r>
      <w:r w:rsidRPr="00217A21">
        <w:rPr>
          <w:highlight w:val="yellow"/>
        </w:rPr>
        <w:t>Peruvian</w:t>
      </w:r>
      <w:r w:rsidRPr="00217A21">
        <w:rPr>
          <w:i/>
          <w:highlight w:val="yellow"/>
        </w:rPr>
        <w:t xml:space="preserve"> </w:t>
      </w:r>
      <w:r>
        <w:rPr>
          <w:i/>
          <w:iCs/>
          <w:highlight w:val="yellow"/>
        </w:rPr>
        <w:t>Prosopis pallida</w:t>
      </w:r>
      <w:r w:rsidRPr="00217A21">
        <w:rPr>
          <w:highlight w:val="yellow"/>
        </w:rPr>
        <w:t>:</w:t>
      </w:r>
      <w:r w:rsidRPr="00217A21">
        <w:rPr>
          <w:i/>
          <w:highlight w:val="yellow"/>
        </w:rPr>
        <w:t xml:space="preserve"> </w:t>
      </w:r>
      <w:r w:rsidRPr="00217A21">
        <w:rPr>
          <w:highlight w:val="yellow"/>
        </w:rPr>
        <w:t>Its</w:t>
      </w:r>
      <w:r w:rsidRPr="00217A21">
        <w:rPr>
          <w:i/>
          <w:highlight w:val="yellow"/>
        </w:rPr>
        <w:t xml:space="preserve"> </w:t>
      </w:r>
      <w:r w:rsidRPr="00217A21">
        <w:rPr>
          <w:highlight w:val="yellow"/>
        </w:rPr>
        <w:t>Potential</w:t>
      </w:r>
      <w:r w:rsidRPr="00217A21">
        <w:rPr>
          <w:i/>
          <w:highlight w:val="yellow"/>
        </w:rPr>
        <w:t xml:space="preserve"> </w:t>
      </w:r>
      <w:r w:rsidRPr="00217A21">
        <w:rPr>
          <w:highlight w:val="yellow"/>
        </w:rPr>
        <w:t>to</w:t>
      </w:r>
      <w:r w:rsidRPr="00217A21">
        <w:rPr>
          <w:i/>
          <w:highlight w:val="yellow"/>
        </w:rPr>
        <w:t xml:space="preserve"> </w:t>
      </w:r>
      <w:r w:rsidRPr="00217A21">
        <w:rPr>
          <w:highlight w:val="yellow"/>
        </w:rPr>
        <w:t>Provide</w:t>
      </w:r>
      <w:r w:rsidRPr="00217A21">
        <w:rPr>
          <w:i/>
          <w:highlight w:val="yellow"/>
        </w:rPr>
        <w:t xml:space="preserve"> </w:t>
      </w:r>
      <w:r w:rsidRPr="00217A21">
        <w:rPr>
          <w:highlight w:val="yellow"/>
        </w:rPr>
        <w:t>Human</w:t>
      </w:r>
      <w:r w:rsidRPr="00217A21">
        <w:rPr>
          <w:i/>
          <w:highlight w:val="yellow"/>
        </w:rPr>
        <w:t xml:space="preserve"> </w:t>
      </w:r>
      <w:r w:rsidRPr="00217A21">
        <w:rPr>
          <w:highlight w:val="yellow"/>
        </w:rPr>
        <w:t>and</w:t>
      </w:r>
      <w:r w:rsidRPr="00217A21">
        <w:rPr>
          <w:i/>
          <w:highlight w:val="yellow"/>
        </w:rPr>
        <w:t xml:space="preserve"> </w:t>
      </w:r>
      <w:r w:rsidRPr="00217A21">
        <w:rPr>
          <w:highlight w:val="yellow"/>
        </w:rPr>
        <w:t>Livestock</w:t>
      </w:r>
      <w:r w:rsidRPr="00217A21">
        <w:rPr>
          <w:i/>
          <w:highlight w:val="yellow"/>
        </w:rPr>
        <w:t xml:space="preserve"> </w:t>
      </w:r>
      <w:r w:rsidRPr="00217A21">
        <w:rPr>
          <w:highlight w:val="yellow"/>
        </w:rPr>
        <w:t>Food</w:t>
      </w:r>
      <w:r w:rsidRPr="00217A21">
        <w:rPr>
          <w:i/>
          <w:highlight w:val="yellow"/>
        </w:rPr>
        <w:t xml:space="preserve"> </w:t>
      </w:r>
      <w:r w:rsidRPr="00217A21">
        <w:rPr>
          <w:highlight w:val="yellow"/>
        </w:rPr>
        <w:t>for</w:t>
      </w:r>
      <w:r w:rsidRPr="00217A21">
        <w:rPr>
          <w:i/>
          <w:highlight w:val="yellow"/>
        </w:rPr>
        <w:t xml:space="preserve"> </w:t>
      </w:r>
      <w:r w:rsidRPr="00217A21">
        <w:rPr>
          <w:highlight w:val="yellow"/>
        </w:rPr>
        <w:t>Tropical</w:t>
      </w:r>
      <w:r w:rsidRPr="00217A21">
        <w:rPr>
          <w:i/>
          <w:highlight w:val="yellow"/>
        </w:rPr>
        <w:t xml:space="preserve"> </w:t>
      </w:r>
      <w:r w:rsidRPr="00217A21">
        <w:rPr>
          <w:highlight w:val="yellow"/>
        </w:rPr>
        <w:t>Arid</w:t>
      </w:r>
      <w:r w:rsidRPr="00217A21">
        <w:rPr>
          <w:i/>
          <w:highlight w:val="yellow"/>
        </w:rPr>
        <w:t xml:space="preserve"> </w:t>
      </w:r>
      <w:r w:rsidRPr="00217A21">
        <w:rPr>
          <w:highlight w:val="yellow"/>
        </w:rPr>
        <w:t>Lands</w:t>
      </w:r>
      <w:r w:rsidRPr="00217A21">
        <w:rPr>
          <w:i/>
          <w:highlight w:val="yellow"/>
        </w:rPr>
        <w:t xml:space="preserve"> </w:t>
      </w:r>
      <w:r w:rsidRPr="00217A21">
        <w:rPr>
          <w:highlight w:val="yellow"/>
        </w:rPr>
        <w:t>of</w:t>
      </w:r>
      <w:r w:rsidRPr="00217A21">
        <w:rPr>
          <w:i/>
          <w:highlight w:val="yellow"/>
        </w:rPr>
        <w:t xml:space="preserve"> </w:t>
      </w:r>
      <w:r w:rsidRPr="00217A21">
        <w:rPr>
          <w:highlight w:val="yellow"/>
        </w:rPr>
        <w:t>the</w:t>
      </w:r>
      <w:r w:rsidRPr="00217A21">
        <w:rPr>
          <w:i/>
          <w:highlight w:val="yellow"/>
        </w:rPr>
        <w:t xml:space="preserve"> </w:t>
      </w:r>
      <w:r w:rsidRPr="00217A21">
        <w:rPr>
          <w:highlight w:val="yellow"/>
        </w:rPr>
        <w:t>World.</w:t>
      </w:r>
      <w:r w:rsidRPr="00217A21">
        <w:rPr>
          <w:i/>
          <w:highlight w:val="yellow"/>
        </w:rPr>
        <w:t xml:space="preserve"> </w:t>
      </w:r>
      <w:r w:rsidRPr="00217A21">
        <w:rPr>
          <w:highlight w:val="yellow"/>
        </w:rPr>
        <w:t>In</w:t>
      </w:r>
      <w:r w:rsidRPr="00217A21">
        <w:rPr>
          <w:i/>
          <w:highlight w:val="yellow"/>
        </w:rPr>
        <w:t xml:space="preserve"> </w:t>
      </w:r>
      <w:r w:rsidRPr="00217A21">
        <w:rPr>
          <w:i/>
          <w:iCs/>
          <w:highlight w:val="yellow"/>
        </w:rPr>
        <w:t>Prosopis as a Heat Tolerant Nitrogen Fixing Desert Food Legume</w:t>
      </w:r>
      <w:r w:rsidRPr="00217A21">
        <w:rPr>
          <w:highlight w:val="yellow"/>
        </w:rPr>
        <w:t>;</w:t>
      </w:r>
      <w:r w:rsidRPr="00217A21">
        <w:rPr>
          <w:i/>
          <w:highlight w:val="yellow"/>
        </w:rPr>
        <w:t xml:space="preserve"> </w:t>
      </w:r>
      <w:r w:rsidRPr="00217A21">
        <w:rPr>
          <w:highlight w:val="yellow"/>
        </w:rPr>
        <w:t>Puppo,</w:t>
      </w:r>
      <w:r w:rsidRPr="00217A21">
        <w:rPr>
          <w:i/>
          <w:highlight w:val="yellow"/>
        </w:rPr>
        <w:t xml:space="preserve"> </w:t>
      </w:r>
      <w:r w:rsidRPr="00217A21">
        <w:rPr>
          <w:highlight w:val="yellow"/>
        </w:rPr>
        <w:t>M.C.,</w:t>
      </w:r>
      <w:r w:rsidRPr="00217A21">
        <w:rPr>
          <w:i/>
          <w:highlight w:val="yellow"/>
        </w:rPr>
        <w:t xml:space="preserve"> </w:t>
      </w:r>
      <w:r w:rsidRPr="00217A21">
        <w:rPr>
          <w:highlight w:val="yellow"/>
        </w:rPr>
        <w:t>Felker,</w:t>
      </w:r>
      <w:r w:rsidRPr="00217A21">
        <w:rPr>
          <w:i/>
          <w:highlight w:val="yellow"/>
        </w:rPr>
        <w:t xml:space="preserve"> </w:t>
      </w:r>
      <w:r w:rsidRPr="00217A21">
        <w:rPr>
          <w:highlight w:val="yellow"/>
        </w:rPr>
        <w:t>P.,</w:t>
      </w:r>
      <w:r w:rsidRPr="00217A21">
        <w:rPr>
          <w:i/>
          <w:highlight w:val="yellow"/>
        </w:rPr>
        <w:t xml:space="preserve"> </w:t>
      </w:r>
      <w:r w:rsidRPr="00217A21">
        <w:rPr>
          <w:highlight w:val="yellow"/>
        </w:rPr>
        <w:t>Eds.;</w:t>
      </w:r>
      <w:r w:rsidRPr="00217A21">
        <w:rPr>
          <w:i/>
          <w:highlight w:val="yellow"/>
        </w:rPr>
        <w:t xml:space="preserve"> </w:t>
      </w:r>
      <w:r w:rsidRPr="00217A21">
        <w:rPr>
          <w:highlight w:val="yellow"/>
        </w:rPr>
        <w:t>Academic</w:t>
      </w:r>
      <w:r w:rsidRPr="00217A21">
        <w:rPr>
          <w:i/>
          <w:highlight w:val="yellow"/>
        </w:rPr>
        <w:t xml:space="preserve"> </w:t>
      </w:r>
      <w:r w:rsidRPr="00217A21">
        <w:rPr>
          <w:highlight w:val="yellow"/>
        </w:rPr>
        <w:t>Press:</w:t>
      </w:r>
      <w:r w:rsidRPr="00217A21">
        <w:rPr>
          <w:i/>
          <w:highlight w:val="yellow"/>
        </w:rPr>
        <w:t xml:space="preserve"> </w:t>
      </w:r>
      <w:commentRangeStart w:id="172"/>
      <w:commentRangeStart w:id="173"/>
      <w:r w:rsidRPr="00217A21">
        <w:rPr>
          <w:highlight w:val="yellow"/>
        </w:rPr>
        <w:t>Cambridge,</w:t>
      </w:r>
      <w:r w:rsidRPr="00217A21">
        <w:rPr>
          <w:i/>
          <w:highlight w:val="yellow"/>
        </w:rPr>
        <w:t xml:space="preserve"> </w:t>
      </w:r>
      <w:r w:rsidRPr="00217A21">
        <w:rPr>
          <w:highlight w:val="yellow"/>
        </w:rPr>
        <w:t>MA,</w:t>
      </w:r>
      <w:r w:rsidRPr="00217A21">
        <w:rPr>
          <w:i/>
          <w:highlight w:val="yellow"/>
        </w:rPr>
        <w:t xml:space="preserve"> </w:t>
      </w:r>
      <w:r w:rsidRPr="00217A21">
        <w:rPr>
          <w:highlight w:val="yellow"/>
        </w:rPr>
        <w:t>USA</w:t>
      </w:r>
      <w:commentRangeEnd w:id="172"/>
      <w:r w:rsidRPr="00217A21">
        <w:rPr>
          <w:rStyle w:val="Refdecomentario"/>
          <w:rFonts w:eastAsia="SimSun"/>
          <w:highlight w:val="yellow"/>
          <w:lang w:eastAsia="zh-CN" w:bidi="ar-SA"/>
          <w14:ligatures w14:val="none"/>
        </w:rPr>
        <w:commentReference w:id="172"/>
      </w:r>
      <w:commentRangeEnd w:id="173"/>
      <w:r w:rsidR="0053576E">
        <w:rPr>
          <w:rStyle w:val="Refdecomentario"/>
          <w:rFonts w:eastAsia="SimSun"/>
          <w:lang w:eastAsia="zh-CN" w:bidi="ar-SA"/>
          <w14:ligatures w14:val="none"/>
        </w:rPr>
        <w:commentReference w:id="173"/>
      </w:r>
      <w:r w:rsidRPr="00217A21">
        <w:rPr>
          <w:highlight w:val="yellow"/>
        </w:rPr>
        <w:t>,</w:t>
      </w:r>
      <w:r w:rsidRPr="00217A21">
        <w:rPr>
          <w:i/>
          <w:highlight w:val="yellow"/>
        </w:rPr>
        <w:t xml:space="preserve"> </w:t>
      </w:r>
      <w:r w:rsidRPr="00217A21">
        <w:rPr>
          <w:highlight w:val="yellow"/>
        </w:rPr>
        <w:t>2022;</w:t>
      </w:r>
      <w:r w:rsidRPr="00217A21">
        <w:rPr>
          <w:i/>
          <w:highlight w:val="yellow"/>
        </w:rPr>
        <w:t xml:space="preserve"> </w:t>
      </w:r>
      <w:r w:rsidRPr="00217A21">
        <w:rPr>
          <w:highlight w:val="yellow"/>
        </w:rPr>
        <w:t>pp.</w:t>
      </w:r>
      <w:r w:rsidRPr="00217A21">
        <w:rPr>
          <w:i/>
          <w:highlight w:val="yellow"/>
        </w:rPr>
        <w:t xml:space="preserve"> </w:t>
      </w:r>
      <w:r w:rsidRPr="00217A21">
        <w:rPr>
          <w:highlight w:val="yellow"/>
        </w:rPr>
        <w:t>241–251,</w:t>
      </w:r>
      <w:r w:rsidRPr="00217A21">
        <w:rPr>
          <w:i/>
          <w:highlight w:val="yellow"/>
        </w:rPr>
        <w:t xml:space="preserve"> </w:t>
      </w:r>
      <w:r w:rsidRPr="00217A21">
        <w:rPr>
          <w:highlight w:val="yellow"/>
        </w:rPr>
        <w:t>ISBN</w:t>
      </w:r>
      <w:r w:rsidRPr="00217A21">
        <w:rPr>
          <w:i/>
          <w:highlight w:val="yellow"/>
        </w:rPr>
        <w:t xml:space="preserve"> </w:t>
      </w:r>
      <w:r w:rsidRPr="00217A21">
        <w:rPr>
          <w:highlight w:val="yellow"/>
        </w:rPr>
        <w:t>978-0-12-823320-7.</w:t>
      </w:r>
      <w:commentRangeEnd w:id="170"/>
      <w:r>
        <w:rPr>
          <w:rStyle w:val="Refdecomentario"/>
          <w:rFonts w:eastAsia="SimSun"/>
          <w:lang w:eastAsia="zh-CN" w:bidi="ar-SA"/>
          <w14:ligatures w14:val="none"/>
        </w:rPr>
        <w:commentReference w:id="170"/>
      </w:r>
      <w:commentRangeEnd w:id="171"/>
      <w:r w:rsidR="0053576E">
        <w:rPr>
          <w:rStyle w:val="Refdecomentario"/>
          <w:rFonts w:eastAsia="SimSun"/>
          <w:lang w:eastAsia="zh-CN" w:bidi="ar-SA"/>
          <w14:ligatures w14:val="none"/>
        </w:rPr>
        <w:commentReference w:id="171"/>
      </w:r>
    </w:p>
    <w:p w14:paraId="3E1E6495" w14:textId="77777777" w:rsidR="00D81577" w:rsidRPr="001F4F80" w:rsidRDefault="00D81577" w:rsidP="00D81577">
      <w:pPr>
        <w:pStyle w:val="MDPI81references"/>
        <w:numPr>
          <w:ilvl w:val="0"/>
          <w:numId w:val="15"/>
        </w:numPr>
      </w:pPr>
      <w:r w:rsidRPr="004E2FEB">
        <w:t>Beresford-Jones,</w:t>
      </w:r>
      <w:r w:rsidRPr="00C374E0">
        <w:rPr>
          <w:i/>
        </w:rPr>
        <w:t xml:space="preserve"> </w:t>
      </w:r>
      <w:r w:rsidRPr="004E2FEB">
        <w:t>D.G.;</w:t>
      </w:r>
      <w:r w:rsidRPr="00C374E0">
        <w:rPr>
          <w:i/>
        </w:rPr>
        <w:t xml:space="preserve"> </w:t>
      </w:r>
      <w:r w:rsidRPr="004E2FEB">
        <w:t>Arce,</w:t>
      </w:r>
      <w:r w:rsidRPr="00C374E0">
        <w:rPr>
          <w:i/>
        </w:rPr>
        <w:t xml:space="preserve"> </w:t>
      </w:r>
      <w:r w:rsidRPr="004E2FEB">
        <w:t>S.T.;</w:t>
      </w:r>
      <w:r w:rsidRPr="00C374E0">
        <w:rPr>
          <w:i/>
        </w:rPr>
        <w:t xml:space="preserve"> </w:t>
      </w:r>
      <w:r w:rsidRPr="004E2FEB">
        <w:t>Whaley,</w:t>
      </w:r>
      <w:r w:rsidRPr="00C374E0">
        <w:rPr>
          <w:i/>
        </w:rPr>
        <w:t xml:space="preserve"> </w:t>
      </w:r>
      <w:r w:rsidRPr="004E2FEB">
        <w:t>O.Q.;</w:t>
      </w:r>
      <w:r w:rsidRPr="00C374E0">
        <w:rPr>
          <w:i/>
        </w:rPr>
        <w:t xml:space="preserve"> </w:t>
      </w:r>
      <w:r w:rsidRPr="001F4F80">
        <w:t>Chepstow-Lusty,</w:t>
      </w:r>
      <w:r w:rsidRPr="00C374E0">
        <w:rPr>
          <w:i/>
        </w:rPr>
        <w:t xml:space="preserve"> </w:t>
      </w:r>
      <w:r w:rsidRPr="001F4F80">
        <w:t>A.J.</w:t>
      </w:r>
      <w:r w:rsidRPr="00C374E0">
        <w:rPr>
          <w:i/>
        </w:rPr>
        <w:t xml:space="preserve"> </w:t>
      </w:r>
      <w:r w:rsidRPr="001F4F80">
        <w:t>The</w:t>
      </w:r>
      <w:r w:rsidRPr="00C374E0">
        <w:rPr>
          <w:i/>
        </w:rPr>
        <w:t xml:space="preserve"> </w:t>
      </w:r>
      <w:r w:rsidRPr="001F4F80">
        <w:t>Role</w:t>
      </w:r>
      <w:r w:rsidRPr="00C374E0">
        <w:rPr>
          <w:i/>
        </w:rPr>
        <w:t xml:space="preserve"> </w:t>
      </w:r>
      <w:r w:rsidRPr="001F4F80">
        <w:t>of</w:t>
      </w:r>
      <w:r w:rsidRPr="00C374E0">
        <w:rPr>
          <w:i/>
        </w:rPr>
        <w:t xml:space="preserve"> </w:t>
      </w:r>
      <w:r w:rsidRPr="001F4F80">
        <w:rPr>
          <w:i/>
          <w:iCs/>
        </w:rPr>
        <w:t>Prosopis</w:t>
      </w:r>
      <w:r w:rsidRPr="00C374E0">
        <w:rPr>
          <w:i/>
        </w:rPr>
        <w:t xml:space="preserve"> </w:t>
      </w:r>
      <w:r w:rsidRPr="001F4F80">
        <w:t>in</w:t>
      </w:r>
      <w:r w:rsidRPr="00C374E0">
        <w:rPr>
          <w:i/>
        </w:rPr>
        <w:t xml:space="preserve"> </w:t>
      </w:r>
      <w:r w:rsidRPr="001F4F80">
        <w:t>Ecological</w:t>
      </w:r>
      <w:r w:rsidRPr="00C374E0">
        <w:rPr>
          <w:i/>
        </w:rPr>
        <w:t xml:space="preserve"> </w:t>
      </w:r>
      <w:r w:rsidRPr="001F4F80">
        <w:t>and</w:t>
      </w:r>
      <w:r w:rsidRPr="00C374E0">
        <w:rPr>
          <w:i/>
        </w:rPr>
        <w:t xml:space="preserve"> </w:t>
      </w:r>
      <w:r w:rsidRPr="001F4F80">
        <w:t>Landscape</w:t>
      </w:r>
      <w:r w:rsidRPr="00C374E0">
        <w:rPr>
          <w:i/>
        </w:rPr>
        <w:t xml:space="preserve"> </w:t>
      </w:r>
      <w:r w:rsidRPr="001F4F80">
        <w:t>Change</w:t>
      </w:r>
      <w:r w:rsidRPr="00C374E0">
        <w:rPr>
          <w:i/>
        </w:rPr>
        <w:t xml:space="preserve"> </w:t>
      </w:r>
      <w:r w:rsidRPr="001F4F80">
        <w:t>in</w:t>
      </w:r>
      <w:r w:rsidRPr="00C374E0">
        <w:rPr>
          <w:i/>
        </w:rPr>
        <w:t xml:space="preserve"> </w:t>
      </w:r>
      <w:r w:rsidRPr="001F4F80">
        <w:t>the</w:t>
      </w:r>
      <w:r w:rsidRPr="00C374E0">
        <w:rPr>
          <w:i/>
        </w:rPr>
        <w:t xml:space="preserve"> </w:t>
      </w:r>
      <w:proofErr w:type="spellStart"/>
      <w:r w:rsidRPr="001F4F80">
        <w:t>Samaca</w:t>
      </w:r>
      <w:proofErr w:type="spellEnd"/>
      <w:r w:rsidRPr="00C374E0">
        <w:rPr>
          <w:i/>
        </w:rPr>
        <w:t xml:space="preserve"> </w:t>
      </w:r>
      <w:r w:rsidRPr="001F4F80">
        <w:t>Basin,</w:t>
      </w:r>
      <w:r w:rsidRPr="00C374E0">
        <w:rPr>
          <w:i/>
        </w:rPr>
        <w:t xml:space="preserve"> </w:t>
      </w:r>
      <w:r w:rsidRPr="001F4F80">
        <w:t>Lower</w:t>
      </w:r>
      <w:r w:rsidRPr="00C374E0">
        <w:rPr>
          <w:i/>
        </w:rPr>
        <w:t xml:space="preserve"> </w:t>
      </w:r>
      <w:r w:rsidRPr="001F4F80">
        <w:t>Ica</w:t>
      </w:r>
      <w:r w:rsidRPr="00C374E0">
        <w:rPr>
          <w:i/>
        </w:rPr>
        <w:t xml:space="preserve"> </w:t>
      </w:r>
      <w:r w:rsidRPr="001F4F80">
        <w:t>Valley,</w:t>
      </w:r>
      <w:r w:rsidRPr="00C374E0">
        <w:rPr>
          <w:i/>
        </w:rPr>
        <w:t xml:space="preserve"> </w:t>
      </w:r>
      <w:r w:rsidRPr="001F4F80">
        <w:t>South</w:t>
      </w:r>
      <w:r w:rsidRPr="00C374E0">
        <w:rPr>
          <w:i/>
        </w:rPr>
        <w:t xml:space="preserve"> </w:t>
      </w:r>
      <w:r w:rsidRPr="001F4F80">
        <w:t>Coast</w:t>
      </w:r>
      <w:r w:rsidRPr="00C374E0">
        <w:rPr>
          <w:i/>
        </w:rPr>
        <w:t xml:space="preserve"> </w:t>
      </w:r>
      <w:r w:rsidRPr="001F4F80">
        <w:t>Peru</w:t>
      </w:r>
      <w:r w:rsidRPr="00C374E0">
        <w:rPr>
          <w:i/>
        </w:rPr>
        <w:t xml:space="preserve"> </w:t>
      </w:r>
      <w:r w:rsidRPr="001F4F80">
        <w:t>from</w:t>
      </w:r>
      <w:r w:rsidRPr="00C374E0">
        <w:rPr>
          <w:i/>
        </w:rPr>
        <w:t xml:space="preserve"> </w:t>
      </w:r>
      <w:r w:rsidRPr="001F4F80">
        <w:t>the</w:t>
      </w:r>
      <w:r w:rsidRPr="00C374E0">
        <w:rPr>
          <w:i/>
        </w:rPr>
        <w:t xml:space="preserve"> </w:t>
      </w:r>
      <w:r w:rsidRPr="001F4F80">
        <w:t>Early</w:t>
      </w:r>
      <w:r w:rsidRPr="00C374E0">
        <w:rPr>
          <w:i/>
        </w:rPr>
        <w:t xml:space="preserve"> </w:t>
      </w:r>
      <w:r w:rsidRPr="001F4F80">
        <w:t>Horizon</w:t>
      </w:r>
      <w:r w:rsidRPr="00C374E0">
        <w:rPr>
          <w:i/>
        </w:rPr>
        <w:t xml:space="preserve"> </w:t>
      </w:r>
      <w:r w:rsidRPr="001F4F80">
        <w:t>to</w:t>
      </w:r>
      <w:r w:rsidRPr="00C374E0">
        <w:rPr>
          <w:i/>
        </w:rPr>
        <w:t xml:space="preserve"> </w:t>
      </w:r>
      <w:r w:rsidRPr="001F4F80">
        <w:t>the</w:t>
      </w:r>
      <w:r w:rsidRPr="00C374E0">
        <w:rPr>
          <w:i/>
        </w:rPr>
        <w:t xml:space="preserve"> </w:t>
      </w:r>
      <w:r w:rsidRPr="001F4F80">
        <w:t>Late</w:t>
      </w:r>
      <w:r w:rsidRPr="00C374E0">
        <w:rPr>
          <w:i/>
        </w:rPr>
        <w:t xml:space="preserve"> </w:t>
      </w:r>
      <w:r w:rsidRPr="001F4F80">
        <w:t>Intermediate</w:t>
      </w:r>
      <w:r w:rsidRPr="00C374E0">
        <w:rPr>
          <w:i/>
        </w:rPr>
        <w:t xml:space="preserve"> </w:t>
      </w:r>
      <w:r w:rsidRPr="001F4F80">
        <w:t>Period.</w:t>
      </w:r>
      <w:r w:rsidRPr="00C374E0">
        <w:rPr>
          <w:i/>
        </w:rPr>
        <w:t xml:space="preserve"> </w:t>
      </w:r>
      <w:r>
        <w:rPr>
          <w:i/>
          <w:iCs/>
        </w:rPr>
        <w:t xml:space="preserve">Lat. Am. Antiq. </w:t>
      </w:r>
      <w:r w:rsidRPr="00C374E0">
        <w:rPr>
          <w:b/>
          <w:bCs/>
        </w:rPr>
        <w:t>2009</w:t>
      </w:r>
      <w:r w:rsidRPr="001F4F80">
        <w:t>,</w:t>
      </w:r>
      <w:r w:rsidRPr="00C374E0">
        <w:rPr>
          <w:i/>
        </w:rPr>
        <w:t xml:space="preserve"> </w:t>
      </w:r>
      <w:r w:rsidRPr="001F4F80">
        <w:rPr>
          <w:i/>
          <w:iCs/>
        </w:rPr>
        <w:t>20</w:t>
      </w:r>
      <w:r w:rsidRPr="001F4F80">
        <w:t>,</w:t>
      </w:r>
      <w:r w:rsidRPr="00C374E0">
        <w:rPr>
          <w:i/>
        </w:rPr>
        <w:t xml:space="preserve"> </w:t>
      </w:r>
      <w:r w:rsidRPr="001F4F80">
        <w:t>303–332</w:t>
      </w:r>
      <w:r>
        <w:t>.</w:t>
      </w:r>
      <w:r w:rsidRPr="00C374E0">
        <w:rPr>
          <w:i/>
        </w:rPr>
        <w:t xml:space="preserve"> </w:t>
      </w:r>
      <w:r>
        <w:t>https://doi.org/</w:t>
      </w:r>
      <w:r w:rsidRPr="001F4F80">
        <w:t>10.1017/S1045663500002650.</w:t>
      </w:r>
    </w:p>
    <w:p w14:paraId="2F058019" w14:textId="77777777" w:rsidR="00D81577" w:rsidRPr="001F4F80" w:rsidRDefault="00D81577" w:rsidP="00D81577">
      <w:pPr>
        <w:pStyle w:val="MDPI81references"/>
        <w:numPr>
          <w:ilvl w:val="0"/>
          <w:numId w:val="15"/>
        </w:numPr>
      </w:pPr>
      <w:r w:rsidRPr="001F4F80">
        <w:t>Beresford-Jones,</w:t>
      </w:r>
      <w:r w:rsidRPr="00C374E0">
        <w:rPr>
          <w:i/>
        </w:rPr>
        <w:t xml:space="preserve"> </w:t>
      </w:r>
      <w:r w:rsidRPr="001F4F80">
        <w:t>D.G.;</w:t>
      </w:r>
      <w:r w:rsidRPr="00C374E0">
        <w:rPr>
          <w:i/>
        </w:rPr>
        <w:t xml:space="preserve"> </w:t>
      </w:r>
      <w:r w:rsidRPr="001F4F80">
        <w:t>Whaley,</w:t>
      </w:r>
      <w:r w:rsidRPr="00C374E0">
        <w:rPr>
          <w:i/>
        </w:rPr>
        <w:t xml:space="preserve"> </w:t>
      </w:r>
      <w:r w:rsidRPr="001F4F80">
        <w:t>O.Q.</w:t>
      </w:r>
      <w:r w:rsidRPr="00C374E0">
        <w:rPr>
          <w:i/>
        </w:rPr>
        <w:t xml:space="preserve"> </w:t>
      </w:r>
      <w:r w:rsidRPr="001F4F80">
        <w:rPr>
          <w:i/>
          <w:iCs/>
        </w:rPr>
        <w:t>Prosopis</w:t>
      </w:r>
      <w:r w:rsidRPr="00C374E0">
        <w:rPr>
          <w:i/>
        </w:rPr>
        <w:t xml:space="preserve"> </w:t>
      </w:r>
      <w:r w:rsidRPr="001F4F80">
        <w:t>in</w:t>
      </w:r>
      <w:r w:rsidRPr="00C374E0">
        <w:rPr>
          <w:i/>
        </w:rPr>
        <w:t xml:space="preserve"> </w:t>
      </w:r>
      <w:r w:rsidRPr="001F4F80">
        <w:t>the</w:t>
      </w:r>
      <w:r w:rsidRPr="00C374E0">
        <w:rPr>
          <w:i/>
        </w:rPr>
        <w:t xml:space="preserve"> </w:t>
      </w:r>
      <w:r w:rsidRPr="001F4F80">
        <w:t>History</w:t>
      </w:r>
      <w:r w:rsidRPr="00C374E0">
        <w:rPr>
          <w:i/>
        </w:rPr>
        <w:t xml:space="preserve"> </w:t>
      </w:r>
      <w:r w:rsidRPr="001F4F80">
        <w:t>of</w:t>
      </w:r>
      <w:r w:rsidRPr="00C374E0">
        <w:rPr>
          <w:i/>
        </w:rPr>
        <w:t xml:space="preserve"> </w:t>
      </w:r>
      <w:r w:rsidRPr="001F4F80">
        <w:t>the</w:t>
      </w:r>
      <w:r w:rsidRPr="00C374E0">
        <w:rPr>
          <w:i/>
        </w:rPr>
        <w:t xml:space="preserve"> </w:t>
      </w:r>
      <w:r w:rsidRPr="001F4F80">
        <w:t>Coast</w:t>
      </w:r>
      <w:r w:rsidRPr="00C374E0">
        <w:rPr>
          <w:i/>
        </w:rPr>
        <w:t xml:space="preserve"> </w:t>
      </w:r>
      <w:r w:rsidRPr="001F4F80">
        <w:t>of</w:t>
      </w:r>
      <w:r w:rsidRPr="00C374E0">
        <w:rPr>
          <w:i/>
        </w:rPr>
        <w:t xml:space="preserve"> </w:t>
      </w:r>
      <w:r w:rsidRPr="001F4F80">
        <w:t>Peru.</w:t>
      </w:r>
      <w:r w:rsidRPr="00C374E0">
        <w:rPr>
          <w:i/>
        </w:rPr>
        <w:t xml:space="preserve"> </w:t>
      </w:r>
      <w:r w:rsidRPr="001F4F80">
        <w:t>In</w:t>
      </w:r>
      <w:r w:rsidRPr="00C374E0">
        <w:rPr>
          <w:i/>
        </w:rPr>
        <w:t xml:space="preserve"> </w:t>
      </w:r>
      <w:r w:rsidRPr="001F4F80">
        <w:rPr>
          <w:i/>
          <w:iCs/>
        </w:rPr>
        <w:t>Prosopis</w:t>
      </w:r>
      <w:r w:rsidRPr="00C374E0">
        <w:rPr>
          <w:i/>
          <w:iCs/>
        </w:rPr>
        <w:t xml:space="preserve"> </w:t>
      </w:r>
      <w:r w:rsidRPr="001F4F80">
        <w:rPr>
          <w:i/>
          <w:iCs/>
        </w:rPr>
        <w:t>as</w:t>
      </w:r>
      <w:r w:rsidRPr="00C374E0">
        <w:rPr>
          <w:i/>
          <w:iCs/>
        </w:rPr>
        <w:t xml:space="preserve"> </w:t>
      </w:r>
      <w:r w:rsidRPr="001F4F80">
        <w:rPr>
          <w:i/>
          <w:iCs/>
        </w:rPr>
        <w:t>a</w:t>
      </w:r>
      <w:r w:rsidRPr="00C374E0">
        <w:rPr>
          <w:i/>
          <w:iCs/>
        </w:rPr>
        <w:t xml:space="preserve"> </w:t>
      </w:r>
      <w:r w:rsidRPr="001F4F80">
        <w:rPr>
          <w:i/>
          <w:iCs/>
        </w:rPr>
        <w:t>Heat</w:t>
      </w:r>
      <w:r w:rsidRPr="00C374E0">
        <w:rPr>
          <w:i/>
          <w:iCs/>
        </w:rPr>
        <w:t xml:space="preserve"> </w:t>
      </w:r>
      <w:r w:rsidRPr="001F4F80">
        <w:rPr>
          <w:i/>
          <w:iCs/>
        </w:rPr>
        <w:t>Tolerant</w:t>
      </w:r>
      <w:r w:rsidRPr="00C374E0">
        <w:rPr>
          <w:i/>
          <w:iCs/>
        </w:rPr>
        <w:t xml:space="preserve"> </w:t>
      </w:r>
      <w:r w:rsidRPr="001F4F80">
        <w:rPr>
          <w:i/>
          <w:iCs/>
        </w:rPr>
        <w:t>Nitrogen</w:t>
      </w:r>
      <w:r w:rsidRPr="00C374E0">
        <w:rPr>
          <w:i/>
          <w:iCs/>
        </w:rPr>
        <w:t xml:space="preserve"> </w:t>
      </w:r>
      <w:r w:rsidRPr="001F4F80">
        <w:rPr>
          <w:i/>
          <w:iCs/>
        </w:rPr>
        <w:t>Fixing</w:t>
      </w:r>
      <w:r w:rsidRPr="00C374E0">
        <w:rPr>
          <w:i/>
          <w:iCs/>
        </w:rPr>
        <w:t xml:space="preserve"> </w:t>
      </w:r>
      <w:r w:rsidRPr="001F4F80">
        <w:rPr>
          <w:i/>
          <w:iCs/>
        </w:rPr>
        <w:t>Desert</w:t>
      </w:r>
      <w:r w:rsidRPr="00C374E0">
        <w:rPr>
          <w:i/>
          <w:iCs/>
        </w:rPr>
        <w:t xml:space="preserve"> </w:t>
      </w:r>
      <w:r w:rsidRPr="001F4F80">
        <w:rPr>
          <w:i/>
          <w:iCs/>
        </w:rPr>
        <w:t>Food</w:t>
      </w:r>
      <w:r w:rsidRPr="00C374E0">
        <w:rPr>
          <w:i/>
          <w:iCs/>
        </w:rPr>
        <w:t xml:space="preserve"> </w:t>
      </w:r>
      <w:r w:rsidRPr="001F4F80">
        <w:rPr>
          <w:i/>
          <w:iCs/>
        </w:rPr>
        <w:t>Legume</w:t>
      </w:r>
      <w:r w:rsidRPr="001F4F80">
        <w:t>;</w:t>
      </w:r>
      <w:r w:rsidRPr="00C374E0">
        <w:rPr>
          <w:i/>
        </w:rPr>
        <w:t xml:space="preserve"> </w:t>
      </w:r>
      <w:r w:rsidRPr="001F4F80">
        <w:t>Puppo,</w:t>
      </w:r>
      <w:r w:rsidRPr="00C374E0">
        <w:rPr>
          <w:i/>
        </w:rPr>
        <w:t xml:space="preserve"> </w:t>
      </w:r>
      <w:r w:rsidRPr="001F4F80">
        <w:t>M.C.,</w:t>
      </w:r>
      <w:r w:rsidRPr="00C374E0">
        <w:rPr>
          <w:i/>
        </w:rPr>
        <w:t xml:space="preserve"> </w:t>
      </w:r>
      <w:r w:rsidRPr="001F4F80">
        <w:t>Felker,</w:t>
      </w:r>
      <w:r w:rsidRPr="00C374E0">
        <w:rPr>
          <w:i/>
        </w:rPr>
        <w:t xml:space="preserve"> </w:t>
      </w:r>
      <w:r w:rsidRPr="001F4F80">
        <w:t>P.,</w:t>
      </w:r>
      <w:r w:rsidRPr="00C374E0">
        <w:rPr>
          <w:i/>
        </w:rPr>
        <w:t xml:space="preserve"> </w:t>
      </w:r>
      <w:r w:rsidRPr="001F4F80">
        <w:t>Eds.;</w:t>
      </w:r>
      <w:r w:rsidRPr="00C374E0">
        <w:rPr>
          <w:i/>
        </w:rPr>
        <w:t xml:space="preserve"> </w:t>
      </w:r>
      <w:r w:rsidRPr="001F4F80">
        <w:t>Academic</w:t>
      </w:r>
      <w:r w:rsidRPr="00C374E0">
        <w:rPr>
          <w:i/>
        </w:rPr>
        <w:t xml:space="preserve"> </w:t>
      </w:r>
      <w:r w:rsidRPr="001F4F80">
        <w:t>Press</w:t>
      </w:r>
      <w:r>
        <w:t>:</w:t>
      </w:r>
      <w:r w:rsidRPr="00C374E0">
        <w:rPr>
          <w:i/>
        </w:rPr>
        <w:t xml:space="preserve"> </w:t>
      </w:r>
      <w:r w:rsidRPr="006B5EF3">
        <w:rPr>
          <w:highlight w:val="yellow"/>
        </w:rPr>
        <w:t>Cambridge,</w:t>
      </w:r>
      <w:r w:rsidRPr="006B5EF3">
        <w:rPr>
          <w:i/>
          <w:highlight w:val="yellow"/>
        </w:rPr>
        <w:t xml:space="preserve"> </w:t>
      </w:r>
      <w:r w:rsidRPr="006B5EF3">
        <w:rPr>
          <w:highlight w:val="yellow"/>
        </w:rPr>
        <w:t>MA,</w:t>
      </w:r>
      <w:r w:rsidRPr="006B5EF3">
        <w:rPr>
          <w:i/>
          <w:highlight w:val="yellow"/>
        </w:rPr>
        <w:t xml:space="preserve"> </w:t>
      </w:r>
      <w:r w:rsidRPr="006B5EF3">
        <w:rPr>
          <w:highlight w:val="yellow"/>
        </w:rPr>
        <w:t>US</w:t>
      </w:r>
      <w:r w:rsidRPr="00B55E74">
        <w:rPr>
          <w:highlight w:val="yellow"/>
        </w:rPr>
        <w:t>A</w:t>
      </w:r>
      <w:r>
        <w:t>,</w:t>
      </w:r>
      <w:r w:rsidRPr="00C374E0">
        <w:rPr>
          <w:i/>
        </w:rPr>
        <w:t xml:space="preserve"> </w:t>
      </w:r>
      <w:r w:rsidRPr="001F4F80">
        <w:t>2022;</w:t>
      </w:r>
      <w:r w:rsidRPr="00C374E0">
        <w:rPr>
          <w:i/>
        </w:rPr>
        <w:t xml:space="preserve"> </w:t>
      </w:r>
      <w:r w:rsidRPr="001F4F80">
        <w:t>pp.</w:t>
      </w:r>
      <w:r w:rsidRPr="00C374E0">
        <w:rPr>
          <w:i/>
        </w:rPr>
        <w:t xml:space="preserve"> </w:t>
      </w:r>
      <w:r w:rsidRPr="001F4F80">
        <w:t>95–103</w:t>
      </w:r>
      <w:r>
        <w:t>,</w:t>
      </w:r>
      <w:r w:rsidRPr="00C374E0">
        <w:rPr>
          <w:i/>
        </w:rPr>
        <w:t xml:space="preserve"> </w:t>
      </w:r>
      <w:r w:rsidRPr="001F4F80">
        <w:t>ISBN</w:t>
      </w:r>
      <w:r w:rsidRPr="00C374E0">
        <w:rPr>
          <w:i/>
        </w:rPr>
        <w:t xml:space="preserve"> </w:t>
      </w:r>
      <w:r w:rsidRPr="001F4F80">
        <w:t>978-0-12-823320-7.</w:t>
      </w:r>
    </w:p>
    <w:p w14:paraId="010FFC01" w14:textId="77777777" w:rsidR="00D81577" w:rsidRPr="006D56E8" w:rsidRDefault="00D81577" w:rsidP="00D81577">
      <w:pPr>
        <w:pStyle w:val="MDPI81references"/>
        <w:numPr>
          <w:ilvl w:val="0"/>
          <w:numId w:val="15"/>
        </w:numPr>
      </w:pPr>
      <w:r w:rsidRPr="00062DC2">
        <w:t>Duval,</w:t>
      </w:r>
      <w:r w:rsidRPr="00062DC2">
        <w:rPr>
          <w:i/>
        </w:rPr>
        <w:t xml:space="preserve"> </w:t>
      </w:r>
      <w:r w:rsidRPr="00062DC2">
        <w:t>V.S.;</w:t>
      </w:r>
      <w:r w:rsidRPr="00062DC2">
        <w:rPr>
          <w:i/>
        </w:rPr>
        <w:t xml:space="preserve"> </w:t>
      </w:r>
      <w:r w:rsidRPr="00062DC2">
        <w:t>Cámara-Artigas,</w:t>
      </w:r>
      <w:r w:rsidRPr="00062DC2">
        <w:rPr>
          <w:i/>
        </w:rPr>
        <w:t xml:space="preserve"> </w:t>
      </w:r>
      <w:r w:rsidRPr="00062DC2">
        <w:t>R.</w:t>
      </w:r>
      <w:r w:rsidRPr="00062DC2">
        <w:rPr>
          <w:i/>
        </w:rPr>
        <w:t xml:space="preserve"> </w:t>
      </w:r>
      <w:r w:rsidRPr="00062DC2">
        <w:t>Diversidad</w:t>
      </w:r>
      <w:r w:rsidRPr="00062DC2">
        <w:rPr>
          <w:i/>
        </w:rPr>
        <w:t xml:space="preserve"> </w:t>
      </w:r>
      <w:r w:rsidRPr="00062DC2">
        <w:t>y</w:t>
      </w:r>
      <w:r w:rsidRPr="00062DC2">
        <w:rPr>
          <w:i/>
        </w:rPr>
        <w:t xml:space="preserve"> </w:t>
      </w:r>
      <w:r w:rsidRPr="00062DC2">
        <w:t>captura</w:t>
      </w:r>
      <w:r w:rsidRPr="00062DC2">
        <w:rPr>
          <w:i/>
        </w:rPr>
        <w:t xml:space="preserve"> </w:t>
      </w:r>
      <w:r w:rsidRPr="00062DC2">
        <w:t>de</w:t>
      </w:r>
      <w:r w:rsidRPr="00062DC2">
        <w:rPr>
          <w:i/>
        </w:rPr>
        <w:t xml:space="preserve"> </w:t>
      </w:r>
      <w:r w:rsidRPr="00062DC2">
        <w:t>carbono</w:t>
      </w:r>
      <w:r w:rsidRPr="00062DC2">
        <w:rPr>
          <w:i/>
        </w:rPr>
        <w:t xml:space="preserve"> </w:t>
      </w:r>
      <w:r w:rsidRPr="00062DC2">
        <w:t>en</w:t>
      </w:r>
      <w:r w:rsidRPr="00062DC2">
        <w:rPr>
          <w:i/>
        </w:rPr>
        <w:t xml:space="preserve"> </w:t>
      </w:r>
      <w:r w:rsidRPr="00062DC2">
        <w:t>un</w:t>
      </w:r>
      <w:r w:rsidRPr="00062DC2">
        <w:rPr>
          <w:i/>
        </w:rPr>
        <w:t xml:space="preserve"> </w:t>
      </w:r>
      <w:r w:rsidRPr="00062DC2">
        <w:t>bosque</w:t>
      </w:r>
      <w:r w:rsidRPr="00062DC2">
        <w:rPr>
          <w:i/>
        </w:rPr>
        <w:t xml:space="preserve"> </w:t>
      </w:r>
      <w:r w:rsidRPr="00062DC2">
        <w:t>secundario</w:t>
      </w:r>
      <w:r w:rsidRPr="00062DC2">
        <w:rPr>
          <w:i/>
        </w:rPr>
        <w:t xml:space="preserve"> </w:t>
      </w:r>
      <w:r w:rsidRPr="00062DC2">
        <w:t>de</w:t>
      </w:r>
      <w:r w:rsidRPr="00062DC2">
        <w:rPr>
          <w:i/>
        </w:rPr>
        <w:t xml:space="preserve"> </w:t>
      </w:r>
      <w:proofErr w:type="spellStart"/>
      <w:r w:rsidRPr="00062DC2">
        <w:t>caldén</w:t>
      </w:r>
      <w:proofErr w:type="spellEnd"/>
      <w:r w:rsidRPr="00062DC2">
        <w:rPr>
          <w:i/>
        </w:rPr>
        <w:t xml:space="preserve"> </w:t>
      </w:r>
      <w:r w:rsidRPr="00062DC2">
        <w:t>(</w:t>
      </w:r>
      <w:r w:rsidRPr="00062DC2">
        <w:rPr>
          <w:i/>
          <w:iCs/>
        </w:rPr>
        <w:t xml:space="preserve">Prosopis </w:t>
      </w:r>
      <w:proofErr w:type="spellStart"/>
      <w:r w:rsidRPr="00062DC2">
        <w:rPr>
          <w:i/>
          <w:iCs/>
        </w:rPr>
        <w:t>caldenia</w:t>
      </w:r>
      <w:proofErr w:type="spellEnd"/>
      <w:r w:rsidRPr="00062DC2">
        <w:t>)</w:t>
      </w:r>
      <w:r w:rsidRPr="00062DC2">
        <w:rPr>
          <w:i/>
        </w:rPr>
        <w:t xml:space="preserve"> </w:t>
      </w:r>
      <w:proofErr w:type="spellStart"/>
      <w:r w:rsidRPr="00062DC2">
        <w:t>en</w:t>
      </w:r>
      <w:proofErr w:type="spellEnd"/>
      <w:r w:rsidRPr="00062DC2">
        <w:rPr>
          <w:i/>
        </w:rPr>
        <w:t xml:space="preserve"> </w:t>
      </w:r>
      <w:r w:rsidRPr="00062DC2">
        <w:t>La</w:t>
      </w:r>
      <w:r w:rsidRPr="00062DC2">
        <w:rPr>
          <w:i/>
        </w:rPr>
        <w:t xml:space="preserve"> </w:t>
      </w:r>
      <w:r w:rsidRPr="00062DC2">
        <w:t>Pampa,</w:t>
      </w:r>
      <w:r w:rsidRPr="00062DC2">
        <w:rPr>
          <w:i/>
        </w:rPr>
        <w:t xml:space="preserve"> </w:t>
      </w:r>
      <w:r w:rsidRPr="00062DC2">
        <w:t>Argentina.</w:t>
      </w:r>
      <w:r w:rsidRPr="00062DC2">
        <w:rPr>
          <w:i/>
        </w:rPr>
        <w:t xml:space="preserve"> </w:t>
      </w:r>
      <w:proofErr w:type="spellStart"/>
      <w:r>
        <w:rPr>
          <w:i/>
          <w:iCs/>
        </w:rPr>
        <w:t>Estud</w:t>
      </w:r>
      <w:proofErr w:type="spellEnd"/>
      <w:r>
        <w:rPr>
          <w:i/>
          <w:iCs/>
        </w:rPr>
        <w:t xml:space="preserve">. </w:t>
      </w:r>
      <w:proofErr w:type="spellStart"/>
      <w:r w:rsidRPr="006B5EF3">
        <w:rPr>
          <w:i/>
          <w:iCs/>
        </w:rPr>
        <w:t>Geográficos</w:t>
      </w:r>
      <w:proofErr w:type="spellEnd"/>
      <w:r w:rsidRPr="00C374E0">
        <w:rPr>
          <w:i/>
        </w:rPr>
        <w:t xml:space="preserve"> </w:t>
      </w:r>
      <w:r w:rsidRPr="00C374E0">
        <w:rPr>
          <w:b/>
          <w:bCs/>
        </w:rPr>
        <w:t>2021</w:t>
      </w:r>
      <w:r w:rsidRPr="00627CB0">
        <w:t>,</w:t>
      </w:r>
      <w:r w:rsidRPr="00C374E0">
        <w:rPr>
          <w:i/>
        </w:rPr>
        <w:t xml:space="preserve"> </w:t>
      </w:r>
      <w:r w:rsidRPr="00627CB0">
        <w:rPr>
          <w:i/>
          <w:iCs/>
        </w:rPr>
        <w:t>82</w:t>
      </w:r>
      <w:r w:rsidRPr="00627CB0">
        <w:t>,</w:t>
      </w:r>
      <w:r w:rsidRPr="00C374E0">
        <w:rPr>
          <w:i/>
        </w:rPr>
        <w:t xml:space="preserve"> </w:t>
      </w:r>
      <w:r w:rsidRPr="00627CB0">
        <w:t>e073.</w:t>
      </w:r>
      <w:r w:rsidRPr="00C374E0">
        <w:rPr>
          <w:i/>
        </w:rPr>
        <w:t xml:space="preserve"> </w:t>
      </w:r>
      <w:r w:rsidRPr="00627CB0">
        <w:t>https://</w:t>
      </w:r>
      <w:r>
        <w:t>doi.org/</w:t>
      </w:r>
      <w:r w:rsidRPr="001F4F80">
        <w:t>10.</w:t>
      </w:r>
      <w:r w:rsidRPr="006D56E8">
        <w:t>3989/estgeogr.202184.084.</w:t>
      </w:r>
    </w:p>
    <w:p w14:paraId="5D435953" w14:textId="77777777" w:rsidR="00D81577" w:rsidRPr="006D56E8" w:rsidRDefault="00D81577" w:rsidP="00D81577">
      <w:pPr>
        <w:pStyle w:val="MDPI81references"/>
        <w:numPr>
          <w:ilvl w:val="0"/>
          <w:numId w:val="15"/>
        </w:numPr>
      </w:pPr>
      <w:r w:rsidRPr="006D56E8">
        <w:lastRenderedPageBreak/>
        <w:t>Salazar,</w:t>
      </w:r>
      <w:r w:rsidRPr="006D56E8">
        <w:rPr>
          <w:i/>
        </w:rPr>
        <w:t xml:space="preserve"> </w:t>
      </w:r>
      <w:r w:rsidRPr="006D56E8">
        <w:t>P.C.;</w:t>
      </w:r>
      <w:r w:rsidRPr="006D56E8">
        <w:rPr>
          <w:i/>
        </w:rPr>
        <w:t xml:space="preserve"> </w:t>
      </w:r>
      <w:r w:rsidRPr="006D56E8">
        <w:t>Navarro-Cerrillo,</w:t>
      </w:r>
      <w:r w:rsidRPr="006D56E8">
        <w:rPr>
          <w:i/>
        </w:rPr>
        <w:t xml:space="preserve"> </w:t>
      </w:r>
      <w:r w:rsidRPr="006D56E8">
        <w:t>R.M.;</w:t>
      </w:r>
      <w:r w:rsidRPr="006D56E8">
        <w:rPr>
          <w:i/>
        </w:rPr>
        <w:t xml:space="preserve"> </w:t>
      </w:r>
      <w:proofErr w:type="spellStart"/>
      <w:r w:rsidRPr="006D56E8">
        <w:t>Ancajima</w:t>
      </w:r>
      <w:proofErr w:type="spellEnd"/>
      <w:r w:rsidRPr="006D56E8">
        <w:t>,</w:t>
      </w:r>
      <w:r w:rsidRPr="006D56E8">
        <w:rPr>
          <w:i/>
        </w:rPr>
        <w:t xml:space="preserve"> </w:t>
      </w:r>
      <w:r w:rsidRPr="006D56E8">
        <w:t>E.;</w:t>
      </w:r>
      <w:r w:rsidRPr="006D56E8">
        <w:rPr>
          <w:i/>
        </w:rPr>
        <w:t xml:space="preserve"> </w:t>
      </w:r>
      <w:r w:rsidRPr="006D56E8">
        <w:t>Duque</w:t>
      </w:r>
      <w:r w:rsidRPr="006D56E8">
        <w:rPr>
          <w:i/>
        </w:rPr>
        <w:t xml:space="preserve"> </w:t>
      </w:r>
      <w:r w:rsidRPr="006D56E8">
        <w:t>Lazo,</w:t>
      </w:r>
      <w:r w:rsidRPr="006D56E8">
        <w:rPr>
          <w:i/>
        </w:rPr>
        <w:t xml:space="preserve"> </w:t>
      </w:r>
      <w:r w:rsidRPr="006D56E8">
        <w:t>J.;</w:t>
      </w:r>
      <w:r w:rsidRPr="006D56E8">
        <w:rPr>
          <w:i/>
        </w:rPr>
        <w:t xml:space="preserve"> </w:t>
      </w:r>
      <w:r w:rsidRPr="006D56E8">
        <w:t>Rodríguez,</w:t>
      </w:r>
      <w:r w:rsidRPr="006D56E8">
        <w:rPr>
          <w:i/>
        </w:rPr>
        <w:t xml:space="preserve"> </w:t>
      </w:r>
      <w:r w:rsidRPr="006D56E8">
        <w:t>R.;</w:t>
      </w:r>
      <w:r w:rsidRPr="006D56E8">
        <w:rPr>
          <w:i/>
        </w:rPr>
        <w:t xml:space="preserve"> </w:t>
      </w:r>
      <w:r w:rsidRPr="006D56E8">
        <w:t>Ghezzi,</w:t>
      </w:r>
      <w:r w:rsidRPr="006D56E8">
        <w:rPr>
          <w:i/>
        </w:rPr>
        <w:t xml:space="preserve"> </w:t>
      </w:r>
      <w:r w:rsidRPr="006D56E8">
        <w:t>I.;</w:t>
      </w:r>
      <w:r w:rsidRPr="006D56E8">
        <w:rPr>
          <w:i/>
        </w:rPr>
        <w:t xml:space="preserve"> </w:t>
      </w:r>
      <w:proofErr w:type="spellStart"/>
      <w:r w:rsidRPr="006D56E8">
        <w:t>Mabres</w:t>
      </w:r>
      <w:proofErr w:type="spellEnd"/>
      <w:r w:rsidRPr="006D56E8">
        <w:t>,</w:t>
      </w:r>
      <w:r w:rsidRPr="006D56E8">
        <w:rPr>
          <w:i/>
        </w:rPr>
        <w:t xml:space="preserve"> </w:t>
      </w:r>
      <w:r w:rsidRPr="006D56E8">
        <w:t>A.</w:t>
      </w:r>
      <w:r w:rsidRPr="006D56E8">
        <w:rPr>
          <w:i/>
        </w:rPr>
        <w:t xml:space="preserve"> </w:t>
      </w:r>
      <w:r w:rsidRPr="006D56E8">
        <w:t>Effect</w:t>
      </w:r>
      <w:r w:rsidRPr="006D56E8">
        <w:rPr>
          <w:i/>
        </w:rPr>
        <w:t xml:space="preserve"> </w:t>
      </w:r>
      <w:r w:rsidRPr="006D56E8">
        <w:t>of</w:t>
      </w:r>
      <w:r w:rsidRPr="006D56E8">
        <w:rPr>
          <w:i/>
        </w:rPr>
        <w:t xml:space="preserve"> </w:t>
      </w:r>
      <w:r w:rsidRPr="006D56E8">
        <w:t>Climate</w:t>
      </w:r>
      <w:r w:rsidRPr="006D56E8">
        <w:rPr>
          <w:i/>
        </w:rPr>
        <w:t xml:space="preserve"> </w:t>
      </w:r>
      <w:r w:rsidRPr="006D56E8">
        <w:t>and</w:t>
      </w:r>
      <w:r w:rsidRPr="006D56E8">
        <w:rPr>
          <w:i/>
        </w:rPr>
        <w:t xml:space="preserve"> </w:t>
      </w:r>
      <w:r w:rsidRPr="006D56E8">
        <w:t>ENSO</w:t>
      </w:r>
      <w:r w:rsidRPr="006D56E8">
        <w:rPr>
          <w:i/>
        </w:rPr>
        <w:t xml:space="preserve"> </w:t>
      </w:r>
      <w:r w:rsidRPr="006D56E8">
        <w:t>Events</w:t>
      </w:r>
      <w:r w:rsidRPr="006D56E8">
        <w:rPr>
          <w:i/>
        </w:rPr>
        <w:t xml:space="preserve"> </w:t>
      </w:r>
      <w:r w:rsidRPr="006D56E8">
        <w:t>on</w:t>
      </w:r>
      <w:r w:rsidRPr="006D56E8">
        <w:rPr>
          <w:i/>
        </w:rPr>
        <w:t xml:space="preserve"> </w:t>
      </w:r>
      <w:r w:rsidRPr="006D56E8">
        <w:rPr>
          <w:i/>
          <w:iCs/>
        </w:rPr>
        <w:t>Prosopis pallida</w:t>
      </w:r>
      <w:r w:rsidRPr="006D56E8">
        <w:rPr>
          <w:i/>
        </w:rPr>
        <w:t xml:space="preserve"> </w:t>
      </w:r>
      <w:r w:rsidRPr="006D56E8">
        <w:t>Forests</w:t>
      </w:r>
      <w:r w:rsidRPr="006D56E8">
        <w:rPr>
          <w:i/>
        </w:rPr>
        <w:t xml:space="preserve"> </w:t>
      </w:r>
      <w:r w:rsidRPr="006D56E8">
        <w:t>along</w:t>
      </w:r>
      <w:r w:rsidRPr="006D56E8">
        <w:rPr>
          <w:i/>
        </w:rPr>
        <w:t xml:space="preserve"> </w:t>
      </w:r>
      <w:r w:rsidRPr="006D56E8">
        <w:t>a</w:t>
      </w:r>
      <w:r w:rsidRPr="006D56E8">
        <w:rPr>
          <w:i/>
        </w:rPr>
        <w:t xml:space="preserve"> </w:t>
      </w:r>
      <w:r w:rsidRPr="006D56E8">
        <w:t>Climatic</w:t>
      </w:r>
      <w:r w:rsidRPr="006D56E8">
        <w:rPr>
          <w:i/>
        </w:rPr>
        <w:t xml:space="preserve"> </w:t>
      </w:r>
      <w:r w:rsidRPr="006D56E8">
        <w:t>Gradient.</w:t>
      </w:r>
      <w:r w:rsidRPr="006D56E8">
        <w:rPr>
          <w:i/>
        </w:rPr>
        <w:t xml:space="preserve"> </w:t>
      </w:r>
      <w:r w:rsidRPr="006D56E8">
        <w:rPr>
          <w:i/>
          <w:iCs/>
        </w:rPr>
        <w:t>Forestry</w:t>
      </w:r>
      <w:r w:rsidRPr="006D56E8">
        <w:rPr>
          <w:i/>
        </w:rPr>
        <w:t xml:space="preserve"> </w:t>
      </w:r>
      <w:r w:rsidRPr="006D56E8">
        <w:rPr>
          <w:b/>
          <w:bCs/>
        </w:rPr>
        <w:t>2018</w:t>
      </w:r>
      <w:r w:rsidRPr="006D56E8">
        <w:t>,</w:t>
      </w:r>
      <w:r w:rsidRPr="006D56E8">
        <w:rPr>
          <w:i/>
        </w:rPr>
        <w:t xml:space="preserve"> </w:t>
      </w:r>
      <w:r w:rsidRPr="006D56E8">
        <w:rPr>
          <w:i/>
          <w:iCs/>
        </w:rPr>
        <w:t>91</w:t>
      </w:r>
      <w:r w:rsidRPr="006D56E8">
        <w:t>,</w:t>
      </w:r>
      <w:r w:rsidRPr="006D56E8">
        <w:rPr>
          <w:i/>
        </w:rPr>
        <w:t xml:space="preserve"> </w:t>
      </w:r>
      <w:r w:rsidRPr="006D56E8">
        <w:t>552–562.</w:t>
      </w:r>
      <w:r w:rsidRPr="006D56E8">
        <w:rPr>
          <w:i/>
        </w:rPr>
        <w:t xml:space="preserve"> </w:t>
      </w:r>
      <w:r w:rsidRPr="006D56E8">
        <w:t>https://doi.org/10.1093/forestry/cpy014.</w:t>
      </w:r>
    </w:p>
    <w:p w14:paraId="7BC6B05F" w14:textId="77777777" w:rsidR="00D81577" w:rsidRPr="001F4F80" w:rsidRDefault="00D81577" w:rsidP="00D81577">
      <w:pPr>
        <w:pStyle w:val="MDPI81references"/>
        <w:numPr>
          <w:ilvl w:val="0"/>
          <w:numId w:val="15"/>
        </w:numPr>
      </w:pPr>
      <w:r w:rsidRPr="00062DC2">
        <w:t>Barboza,</w:t>
      </w:r>
      <w:r w:rsidRPr="00062DC2">
        <w:rPr>
          <w:i/>
        </w:rPr>
        <w:t xml:space="preserve"> </w:t>
      </w:r>
      <w:r w:rsidRPr="00062DC2">
        <w:t>E.;</w:t>
      </w:r>
      <w:r w:rsidRPr="00062DC2">
        <w:rPr>
          <w:i/>
        </w:rPr>
        <w:t xml:space="preserve"> </w:t>
      </w:r>
      <w:r w:rsidRPr="00062DC2">
        <w:t>Bravo,</w:t>
      </w:r>
      <w:r w:rsidRPr="00062DC2">
        <w:rPr>
          <w:i/>
        </w:rPr>
        <w:t xml:space="preserve"> </w:t>
      </w:r>
      <w:r w:rsidRPr="00062DC2">
        <w:t>N.;</w:t>
      </w:r>
      <w:r w:rsidRPr="00062DC2">
        <w:rPr>
          <w:i/>
        </w:rPr>
        <w:t xml:space="preserve"> </w:t>
      </w:r>
      <w:r w:rsidRPr="00062DC2">
        <w:t>Cotrina-Sanchez,</w:t>
      </w:r>
      <w:r w:rsidRPr="00062DC2">
        <w:rPr>
          <w:i/>
        </w:rPr>
        <w:t xml:space="preserve"> </w:t>
      </w:r>
      <w:r w:rsidRPr="00062DC2">
        <w:t>A.;</w:t>
      </w:r>
      <w:r w:rsidRPr="00062DC2">
        <w:rPr>
          <w:i/>
        </w:rPr>
        <w:t xml:space="preserve"> </w:t>
      </w:r>
      <w:r w:rsidRPr="00062DC2">
        <w:t>Salazar,</w:t>
      </w:r>
      <w:r w:rsidRPr="00062DC2">
        <w:rPr>
          <w:i/>
        </w:rPr>
        <w:t xml:space="preserve"> </w:t>
      </w:r>
      <w:r w:rsidRPr="00062DC2">
        <w:t>W.;</w:t>
      </w:r>
      <w:r w:rsidRPr="00062DC2">
        <w:rPr>
          <w:i/>
        </w:rPr>
        <w:t xml:space="preserve"> </w:t>
      </w:r>
      <w:r w:rsidRPr="00062DC2">
        <w:t>Gálvez-Paucar,</w:t>
      </w:r>
      <w:r w:rsidRPr="00062DC2">
        <w:rPr>
          <w:i/>
        </w:rPr>
        <w:t xml:space="preserve"> </w:t>
      </w:r>
      <w:r w:rsidRPr="00062DC2">
        <w:t>D.;</w:t>
      </w:r>
      <w:r w:rsidRPr="00062DC2">
        <w:rPr>
          <w:i/>
        </w:rPr>
        <w:t xml:space="preserve"> </w:t>
      </w:r>
      <w:r w:rsidRPr="00062DC2">
        <w:t>Gonzales,</w:t>
      </w:r>
      <w:r w:rsidRPr="00062DC2">
        <w:rPr>
          <w:i/>
        </w:rPr>
        <w:t xml:space="preserve"> </w:t>
      </w:r>
      <w:r w:rsidRPr="00062DC2">
        <w:t>J.;</w:t>
      </w:r>
      <w:r w:rsidRPr="00062DC2">
        <w:rPr>
          <w:i/>
        </w:rPr>
        <w:t xml:space="preserve"> </w:t>
      </w:r>
      <w:r w:rsidRPr="00062DC2">
        <w:t>Saravia,</w:t>
      </w:r>
      <w:r w:rsidRPr="00062DC2">
        <w:rPr>
          <w:i/>
        </w:rPr>
        <w:t xml:space="preserve"> </w:t>
      </w:r>
      <w:r w:rsidRPr="00062DC2">
        <w:t>D.;</w:t>
      </w:r>
      <w:r w:rsidRPr="00062DC2">
        <w:rPr>
          <w:i/>
        </w:rPr>
        <w:t xml:space="preserve"> </w:t>
      </w:r>
      <w:r w:rsidRPr="00062DC2">
        <w:t>Valqui-Valqui,</w:t>
      </w:r>
      <w:r w:rsidRPr="00062DC2">
        <w:rPr>
          <w:i/>
        </w:rPr>
        <w:t xml:space="preserve"> </w:t>
      </w:r>
      <w:r w:rsidRPr="00062DC2">
        <w:t>L.;</w:t>
      </w:r>
      <w:r w:rsidRPr="00062DC2">
        <w:rPr>
          <w:i/>
        </w:rPr>
        <w:t xml:space="preserve"> </w:t>
      </w:r>
      <w:r w:rsidRPr="00062DC2">
        <w:t>Cárdenas,</w:t>
      </w:r>
      <w:r w:rsidRPr="00062DC2">
        <w:rPr>
          <w:i/>
        </w:rPr>
        <w:t xml:space="preserve"> </w:t>
      </w:r>
      <w:r w:rsidRPr="00062DC2">
        <w:t>G.P.;</w:t>
      </w:r>
      <w:r w:rsidRPr="00062DC2">
        <w:rPr>
          <w:i/>
        </w:rPr>
        <w:t xml:space="preserve"> </w:t>
      </w:r>
      <w:r w:rsidRPr="00062DC2">
        <w:t>Ocaña,</w:t>
      </w:r>
      <w:r w:rsidRPr="00062DC2">
        <w:rPr>
          <w:i/>
        </w:rPr>
        <w:t xml:space="preserve"> </w:t>
      </w:r>
      <w:r w:rsidRPr="00062DC2">
        <w:t>J.;</w:t>
      </w:r>
      <w:r w:rsidRPr="00062DC2">
        <w:rPr>
          <w:i/>
        </w:rPr>
        <w:t xml:space="preserve"> </w:t>
      </w:r>
      <w:r w:rsidRPr="00062DC2">
        <w:t>et</w:t>
      </w:r>
      <w:r w:rsidRPr="00062DC2">
        <w:rPr>
          <w:i/>
        </w:rPr>
        <w:t xml:space="preserve"> </w:t>
      </w:r>
      <w:r w:rsidRPr="00062DC2">
        <w:t>al.</w:t>
      </w:r>
      <w:r w:rsidRPr="00062DC2">
        <w:rPr>
          <w:i/>
        </w:rPr>
        <w:t xml:space="preserve"> </w:t>
      </w:r>
      <w:r w:rsidRPr="006D56E8">
        <w:t>Modeling</w:t>
      </w:r>
      <w:r w:rsidRPr="006D56E8">
        <w:rPr>
          <w:i/>
        </w:rPr>
        <w:t xml:space="preserve"> </w:t>
      </w:r>
      <w:r w:rsidRPr="006D56E8">
        <w:t>the</w:t>
      </w:r>
      <w:r w:rsidRPr="006D56E8">
        <w:rPr>
          <w:i/>
        </w:rPr>
        <w:t xml:space="preserve"> </w:t>
      </w:r>
      <w:r w:rsidRPr="006D56E8">
        <w:t>Current</w:t>
      </w:r>
      <w:r w:rsidRPr="006D56E8">
        <w:rPr>
          <w:i/>
        </w:rPr>
        <w:t xml:space="preserve"> </w:t>
      </w:r>
      <w:r w:rsidRPr="006D56E8">
        <w:t>and</w:t>
      </w:r>
      <w:r w:rsidRPr="006D56E8">
        <w:rPr>
          <w:i/>
        </w:rPr>
        <w:t xml:space="preserve"> </w:t>
      </w:r>
      <w:r w:rsidRPr="006D56E8">
        <w:t>Future</w:t>
      </w:r>
      <w:r w:rsidRPr="006D56E8">
        <w:rPr>
          <w:i/>
        </w:rPr>
        <w:t xml:space="preserve"> </w:t>
      </w:r>
      <w:r w:rsidRPr="006D56E8">
        <w:t>Habitat</w:t>
      </w:r>
      <w:r w:rsidRPr="006D56E8">
        <w:rPr>
          <w:i/>
        </w:rPr>
        <w:t xml:space="preserve"> </w:t>
      </w:r>
      <w:r w:rsidRPr="006D56E8">
        <w:t>Suitabili</w:t>
      </w:r>
      <w:r w:rsidRPr="001F4F80">
        <w:t>ty</w:t>
      </w:r>
      <w:r w:rsidRPr="00C374E0">
        <w:rPr>
          <w:i/>
        </w:rPr>
        <w:t xml:space="preserve"> </w:t>
      </w:r>
      <w:r w:rsidRPr="001F4F80">
        <w:t>of</w:t>
      </w:r>
      <w:r w:rsidRPr="00C374E0">
        <w:rPr>
          <w:i/>
        </w:rPr>
        <w:t xml:space="preserve"> </w:t>
      </w:r>
      <w:proofErr w:type="spellStart"/>
      <w:r w:rsidRPr="001F4F80">
        <w:rPr>
          <w:i/>
          <w:iCs/>
        </w:rPr>
        <w:t>Neltuma</w:t>
      </w:r>
      <w:proofErr w:type="spellEnd"/>
      <w:r w:rsidRPr="00C374E0">
        <w:rPr>
          <w:i/>
          <w:iCs/>
        </w:rPr>
        <w:t xml:space="preserve"> </w:t>
      </w:r>
      <w:r w:rsidRPr="001F4F80">
        <w:rPr>
          <w:i/>
          <w:iCs/>
        </w:rPr>
        <w:t>Pallida</w:t>
      </w:r>
      <w:r w:rsidRPr="00C374E0">
        <w:rPr>
          <w:i/>
        </w:rPr>
        <w:t xml:space="preserve"> </w:t>
      </w:r>
      <w:r w:rsidRPr="001F4F80">
        <w:t>in</w:t>
      </w:r>
      <w:r w:rsidRPr="00C374E0">
        <w:rPr>
          <w:i/>
        </w:rPr>
        <w:t xml:space="preserve"> </w:t>
      </w:r>
      <w:r w:rsidRPr="001F4F80">
        <w:t>the</w:t>
      </w:r>
      <w:r w:rsidRPr="00C374E0">
        <w:rPr>
          <w:i/>
        </w:rPr>
        <w:t xml:space="preserve"> </w:t>
      </w:r>
      <w:r w:rsidRPr="001F4F80">
        <w:t>Dry</w:t>
      </w:r>
      <w:r w:rsidRPr="00C374E0">
        <w:rPr>
          <w:i/>
        </w:rPr>
        <w:t xml:space="preserve"> </w:t>
      </w:r>
      <w:r w:rsidRPr="001F4F80">
        <w:t>Forest</w:t>
      </w:r>
      <w:r w:rsidRPr="00C374E0">
        <w:rPr>
          <w:i/>
        </w:rPr>
        <w:t xml:space="preserve"> </w:t>
      </w:r>
      <w:r w:rsidRPr="001F4F80">
        <w:t>of</w:t>
      </w:r>
      <w:r w:rsidRPr="00C374E0">
        <w:rPr>
          <w:i/>
        </w:rPr>
        <w:t xml:space="preserve"> </w:t>
      </w:r>
      <w:r w:rsidRPr="001F4F80">
        <w:t>Northern</w:t>
      </w:r>
      <w:r w:rsidRPr="00C374E0">
        <w:rPr>
          <w:i/>
        </w:rPr>
        <w:t xml:space="preserve"> </w:t>
      </w:r>
      <w:r w:rsidRPr="001F4F80">
        <w:t>Peru</w:t>
      </w:r>
      <w:r w:rsidRPr="00C374E0">
        <w:rPr>
          <w:i/>
        </w:rPr>
        <w:t xml:space="preserve"> </w:t>
      </w:r>
      <w:r w:rsidRPr="001F4F80">
        <w:t>under</w:t>
      </w:r>
      <w:r w:rsidRPr="00C374E0">
        <w:rPr>
          <w:i/>
        </w:rPr>
        <w:t xml:space="preserve"> </w:t>
      </w:r>
      <w:r w:rsidRPr="001F4F80">
        <w:t>Climate</w:t>
      </w:r>
      <w:r w:rsidRPr="00C374E0">
        <w:rPr>
          <w:i/>
        </w:rPr>
        <w:t xml:space="preserve"> </w:t>
      </w:r>
      <w:r w:rsidRPr="001F4F80">
        <w:t>Change</w:t>
      </w:r>
      <w:r w:rsidRPr="00C374E0">
        <w:rPr>
          <w:i/>
        </w:rPr>
        <w:t xml:space="preserve"> </w:t>
      </w:r>
      <w:r w:rsidRPr="001F4F80">
        <w:t>Scenarios</w:t>
      </w:r>
      <w:r w:rsidRPr="00C374E0">
        <w:rPr>
          <w:i/>
        </w:rPr>
        <w:t xml:space="preserve"> </w:t>
      </w:r>
      <w:r w:rsidRPr="001F4F80">
        <w:t>to</w:t>
      </w:r>
      <w:r w:rsidRPr="00C374E0">
        <w:rPr>
          <w:i/>
        </w:rPr>
        <w:t xml:space="preserve"> </w:t>
      </w:r>
      <w:r w:rsidRPr="001F4F80">
        <w:t>2100.</w:t>
      </w:r>
      <w:r w:rsidRPr="00C374E0">
        <w:rPr>
          <w:i/>
        </w:rPr>
        <w:t xml:space="preserve"> </w:t>
      </w:r>
      <w:r>
        <w:rPr>
          <w:i/>
          <w:iCs/>
        </w:rPr>
        <w:t xml:space="preserve">Ecol. Evol. </w:t>
      </w:r>
      <w:r w:rsidRPr="00C374E0">
        <w:rPr>
          <w:b/>
          <w:bCs/>
        </w:rPr>
        <w:t>2024</w:t>
      </w:r>
      <w:r w:rsidRPr="001F4F80">
        <w:t>,</w:t>
      </w:r>
      <w:r w:rsidRPr="00C374E0">
        <w:rPr>
          <w:i/>
        </w:rPr>
        <w:t xml:space="preserve"> </w:t>
      </w:r>
      <w:r w:rsidRPr="001F4F80">
        <w:rPr>
          <w:i/>
          <w:iCs/>
        </w:rPr>
        <w:t>14</w:t>
      </w:r>
      <w:r w:rsidRPr="001F4F80">
        <w:t>,</w:t>
      </w:r>
      <w:r w:rsidRPr="00C374E0">
        <w:rPr>
          <w:i/>
        </w:rPr>
        <w:t xml:space="preserve"> </w:t>
      </w:r>
      <w:r w:rsidRPr="001F4F80">
        <w:t>e70158</w:t>
      </w:r>
      <w:r>
        <w:t>.</w:t>
      </w:r>
      <w:r w:rsidRPr="00C374E0">
        <w:rPr>
          <w:i/>
        </w:rPr>
        <w:t xml:space="preserve"> </w:t>
      </w:r>
      <w:r>
        <w:t>https://doi.org/</w:t>
      </w:r>
      <w:r w:rsidRPr="001F4F80">
        <w:t>10.1002/ece3.70158.</w:t>
      </w:r>
    </w:p>
    <w:p w14:paraId="10693569" w14:textId="77777777" w:rsidR="00D81577" w:rsidRPr="001F4F80" w:rsidRDefault="00D81577" w:rsidP="00D81577">
      <w:pPr>
        <w:pStyle w:val="MDPI81references"/>
        <w:numPr>
          <w:ilvl w:val="0"/>
          <w:numId w:val="15"/>
        </w:numPr>
      </w:pPr>
      <w:r w:rsidRPr="001F4F80">
        <w:t>Vera,</w:t>
      </w:r>
      <w:r w:rsidRPr="00C374E0">
        <w:rPr>
          <w:i/>
        </w:rPr>
        <w:t xml:space="preserve"> </w:t>
      </w:r>
      <w:r w:rsidRPr="001F4F80">
        <w:t>E.;</w:t>
      </w:r>
      <w:r w:rsidRPr="00C374E0">
        <w:rPr>
          <w:i/>
        </w:rPr>
        <w:t xml:space="preserve"> </w:t>
      </w:r>
      <w:r w:rsidRPr="001F4F80">
        <w:t>Cruz,</w:t>
      </w:r>
      <w:r w:rsidRPr="00C374E0">
        <w:rPr>
          <w:i/>
        </w:rPr>
        <w:t xml:space="preserve"> </w:t>
      </w:r>
      <w:r w:rsidRPr="001F4F80">
        <w:t>C.;</w:t>
      </w:r>
      <w:r w:rsidRPr="00C374E0">
        <w:rPr>
          <w:i/>
        </w:rPr>
        <w:t xml:space="preserve"> </w:t>
      </w:r>
      <w:r w:rsidRPr="001F4F80">
        <w:t>Barboza,</w:t>
      </w:r>
      <w:r w:rsidRPr="00C374E0">
        <w:rPr>
          <w:i/>
        </w:rPr>
        <w:t xml:space="preserve"> </w:t>
      </w:r>
      <w:r w:rsidRPr="001F4F80">
        <w:t>E.;</w:t>
      </w:r>
      <w:r w:rsidRPr="00C374E0">
        <w:rPr>
          <w:i/>
        </w:rPr>
        <w:t xml:space="preserve"> </w:t>
      </w:r>
      <w:r w:rsidRPr="001F4F80">
        <w:t>Salazar,</w:t>
      </w:r>
      <w:r w:rsidRPr="00C374E0">
        <w:rPr>
          <w:i/>
        </w:rPr>
        <w:t xml:space="preserve"> </w:t>
      </w:r>
      <w:r w:rsidRPr="001F4F80">
        <w:t>W.;</w:t>
      </w:r>
      <w:r w:rsidRPr="00C374E0">
        <w:rPr>
          <w:i/>
        </w:rPr>
        <w:t xml:space="preserve"> </w:t>
      </w:r>
      <w:r w:rsidRPr="001F4F80">
        <w:t>Canta,</w:t>
      </w:r>
      <w:r w:rsidRPr="00C374E0">
        <w:rPr>
          <w:i/>
        </w:rPr>
        <w:t xml:space="preserve"> </w:t>
      </w:r>
      <w:r w:rsidRPr="001F4F80">
        <w:t>J.;</w:t>
      </w:r>
      <w:r w:rsidRPr="00C374E0">
        <w:rPr>
          <w:i/>
        </w:rPr>
        <w:t xml:space="preserve"> </w:t>
      </w:r>
      <w:r w:rsidRPr="001F4F80">
        <w:t>Salazar,</w:t>
      </w:r>
      <w:r w:rsidRPr="00C374E0">
        <w:rPr>
          <w:i/>
        </w:rPr>
        <w:t xml:space="preserve"> </w:t>
      </w:r>
      <w:r w:rsidRPr="001F4F80">
        <w:t>E.;</w:t>
      </w:r>
      <w:r w:rsidRPr="00C374E0">
        <w:rPr>
          <w:i/>
        </w:rPr>
        <w:t xml:space="preserve"> </w:t>
      </w:r>
      <w:r w:rsidRPr="001F4F80">
        <w:t>Vásquez,</w:t>
      </w:r>
      <w:r w:rsidRPr="00C374E0">
        <w:rPr>
          <w:i/>
        </w:rPr>
        <w:t xml:space="preserve"> </w:t>
      </w:r>
      <w:r w:rsidRPr="001F4F80">
        <w:t>H.V.;</w:t>
      </w:r>
      <w:r w:rsidRPr="00C374E0">
        <w:rPr>
          <w:i/>
        </w:rPr>
        <w:t xml:space="preserve"> </w:t>
      </w:r>
      <w:r w:rsidRPr="001F4F80">
        <w:t>Arbizu,</w:t>
      </w:r>
      <w:r w:rsidRPr="00C374E0">
        <w:rPr>
          <w:i/>
        </w:rPr>
        <w:t xml:space="preserve"> </w:t>
      </w:r>
      <w:r w:rsidRPr="001F4F80">
        <w:t>C.I.</w:t>
      </w:r>
      <w:r w:rsidRPr="00C374E0">
        <w:rPr>
          <w:i/>
        </w:rPr>
        <w:t xml:space="preserve"> </w:t>
      </w:r>
      <w:r w:rsidRPr="001F4F80">
        <w:t>Change</w:t>
      </w:r>
      <w:r w:rsidRPr="00C374E0">
        <w:rPr>
          <w:i/>
        </w:rPr>
        <w:t xml:space="preserve"> </w:t>
      </w:r>
      <w:r w:rsidRPr="001F4F80">
        <w:t>of</w:t>
      </w:r>
      <w:r w:rsidRPr="00C374E0">
        <w:rPr>
          <w:i/>
        </w:rPr>
        <w:t xml:space="preserve"> </w:t>
      </w:r>
      <w:r w:rsidRPr="001F4F80">
        <w:t>Vegetation</w:t>
      </w:r>
      <w:r w:rsidRPr="00C374E0">
        <w:rPr>
          <w:i/>
        </w:rPr>
        <w:t xml:space="preserve"> </w:t>
      </w:r>
      <w:r w:rsidRPr="001F4F80">
        <w:t>Cover</w:t>
      </w:r>
      <w:r w:rsidRPr="00C374E0">
        <w:rPr>
          <w:i/>
        </w:rPr>
        <w:t xml:space="preserve"> </w:t>
      </w:r>
      <w:r w:rsidRPr="001F4F80">
        <w:t>and</w:t>
      </w:r>
      <w:r w:rsidRPr="00C374E0">
        <w:rPr>
          <w:i/>
        </w:rPr>
        <w:t xml:space="preserve"> </w:t>
      </w:r>
      <w:r w:rsidRPr="001F4F80">
        <w:t>Land</w:t>
      </w:r>
      <w:r w:rsidRPr="00C374E0">
        <w:rPr>
          <w:i/>
        </w:rPr>
        <w:t xml:space="preserve"> </w:t>
      </w:r>
      <w:r w:rsidRPr="001F4F80">
        <w:t>Use</w:t>
      </w:r>
      <w:r w:rsidRPr="00C374E0">
        <w:rPr>
          <w:i/>
        </w:rPr>
        <w:t xml:space="preserve"> </w:t>
      </w:r>
      <w:r w:rsidRPr="001F4F80">
        <w:t>of</w:t>
      </w:r>
      <w:r w:rsidRPr="00C374E0">
        <w:rPr>
          <w:i/>
        </w:rPr>
        <w:t xml:space="preserve"> </w:t>
      </w:r>
      <w:r w:rsidRPr="001F4F80">
        <w:t>the</w:t>
      </w:r>
      <w:r w:rsidRPr="00C374E0">
        <w:rPr>
          <w:i/>
        </w:rPr>
        <w:t xml:space="preserve"> </w:t>
      </w:r>
      <w:proofErr w:type="spellStart"/>
      <w:r w:rsidRPr="001F4F80">
        <w:t>Pómac</w:t>
      </w:r>
      <w:proofErr w:type="spellEnd"/>
      <w:r w:rsidRPr="00C374E0">
        <w:rPr>
          <w:i/>
        </w:rPr>
        <w:t xml:space="preserve"> </w:t>
      </w:r>
      <w:r w:rsidRPr="001F4F80">
        <w:t>Forest</w:t>
      </w:r>
      <w:r w:rsidRPr="00C374E0">
        <w:rPr>
          <w:i/>
        </w:rPr>
        <w:t xml:space="preserve"> </w:t>
      </w:r>
      <w:r w:rsidRPr="001F4F80">
        <w:t>Historical</w:t>
      </w:r>
      <w:r w:rsidRPr="00C374E0">
        <w:rPr>
          <w:i/>
        </w:rPr>
        <w:t xml:space="preserve"> </w:t>
      </w:r>
      <w:r w:rsidRPr="001F4F80">
        <w:t>Sanctuary</w:t>
      </w:r>
      <w:r w:rsidRPr="00C374E0">
        <w:rPr>
          <w:i/>
        </w:rPr>
        <w:t xml:space="preserve"> </w:t>
      </w:r>
      <w:r w:rsidRPr="001F4F80">
        <w:t>in</w:t>
      </w:r>
      <w:r w:rsidRPr="00C374E0">
        <w:rPr>
          <w:i/>
        </w:rPr>
        <w:t xml:space="preserve"> </w:t>
      </w:r>
      <w:r w:rsidRPr="001F4F80">
        <w:t>Northern</w:t>
      </w:r>
      <w:r w:rsidRPr="00C374E0">
        <w:rPr>
          <w:i/>
        </w:rPr>
        <w:t xml:space="preserve"> </w:t>
      </w:r>
      <w:r w:rsidRPr="001F4F80">
        <w:t>Peru.</w:t>
      </w:r>
      <w:r w:rsidRPr="00C374E0">
        <w:rPr>
          <w:i/>
        </w:rPr>
        <w:t xml:space="preserve"> </w:t>
      </w:r>
      <w:r w:rsidRPr="001F4F80">
        <w:rPr>
          <w:i/>
          <w:iCs/>
        </w:rPr>
        <w:t>Int.</w:t>
      </w:r>
      <w:r w:rsidRPr="00C374E0">
        <w:rPr>
          <w:i/>
          <w:iCs/>
        </w:rPr>
        <w:t xml:space="preserve"> </w:t>
      </w:r>
      <w:r w:rsidRPr="001F4F80">
        <w:rPr>
          <w:i/>
          <w:iCs/>
        </w:rPr>
        <w:t>J.</w:t>
      </w:r>
      <w:r w:rsidRPr="00C374E0">
        <w:rPr>
          <w:i/>
          <w:iCs/>
        </w:rPr>
        <w:t xml:space="preserve"> </w:t>
      </w:r>
      <w:r w:rsidRPr="001F4F80">
        <w:rPr>
          <w:i/>
          <w:iCs/>
        </w:rPr>
        <w:t>Environ.</w:t>
      </w:r>
      <w:r w:rsidRPr="00C374E0">
        <w:rPr>
          <w:i/>
          <w:iCs/>
        </w:rPr>
        <w:t xml:space="preserve"> </w:t>
      </w:r>
      <w:r w:rsidRPr="001F4F80">
        <w:rPr>
          <w:i/>
          <w:iCs/>
        </w:rPr>
        <w:t>Sci.</w:t>
      </w:r>
      <w:r w:rsidRPr="00C374E0">
        <w:rPr>
          <w:i/>
          <w:iCs/>
        </w:rPr>
        <w:t xml:space="preserve"> </w:t>
      </w:r>
      <w:r w:rsidRPr="001F4F80">
        <w:rPr>
          <w:i/>
          <w:iCs/>
        </w:rPr>
        <w:t>Technol.</w:t>
      </w:r>
      <w:r w:rsidRPr="00C374E0">
        <w:rPr>
          <w:i/>
        </w:rPr>
        <w:t xml:space="preserve"> </w:t>
      </w:r>
      <w:r w:rsidRPr="00C374E0">
        <w:rPr>
          <w:b/>
          <w:bCs/>
        </w:rPr>
        <w:t>2024</w:t>
      </w:r>
      <w:r w:rsidRPr="001F4F80">
        <w:t>,</w:t>
      </w:r>
      <w:r w:rsidRPr="00C374E0">
        <w:rPr>
          <w:i/>
        </w:rPr>
        <w:t xml:space="preserve"> </w:t>
      </w:r>
      <w:r w:rsidRPr="001F4F80">
        <w:rPr>
          <w:i/>
          <w:iCs/>
        </w:rPr>
        <w:t>21</w:t>
      </w:r>
      <w:r w:rsidRPr="001F4F80">
        <w:t>,</w:t>
      </w:r>
      <w:r w:rsidRPr="00C374E0">
        <w:rPr>
          <w:i/>
        </w:rPr>
        <w:t xml:space="preserve"> </w:t>
      </w:r>
      <w:r w:rsidRPr="001F4F80">
        <w:t>8919–8930</w:t>
      </w:r>
      <w:r>
        <w:t>.</w:t>
      </w:r>
      <w:r w:rsidRPr="00C374E0">
        <w:rPr>
          <w:i/>
        </w:rPr>
        <w:t xml:space="preserve"> </w:t>
      </w:r>
      <w:r>
        <w:t>https://doi.org/</w:t>
      </w:r>
      <w:r w:rsidRPr="001F4F80">
        <w:t>10.1007/s13762-024-05597-6.</w:t>
      </w:r>
    </w:p>
    <w:p w14:paraId="2F32AB3A" w14:textId="77777777" w:rsidR="00D81577" w:rsidRPr="006D56E8" w:rsidRDefault="00D81577" w:rsidP="00D81577">
      <w:pPr>
        <w:pStyle w:val="MDPI81references"/>
        <w:numPr>
          <w:ilvl w:val="0"/>
          <w:numId w:val="15"/>
        </w:numPr>
      </w:pPr>
      <w:r w:rsidRPr="001F4F80">
        <w:t>La</w:t>
      </w:r>
      <w:r w:rsidRPr="00C374E0">
        <w:rPr>
          <w:i/>
        </w:rPr>
        <w:t xml:space="preserve"> </w:t>
      </w:r>
      <w:r w:rsidRPr="001F4F80">
        <w:t>Torre,</w:t>
      </w:r>
      <w:r w:rsidRPr="00C374E0">
        <w:rPr>
          <w:i/>
        </w:rPr>
        <w:t xml:space="preserve"> </w:t>
      </w:r>
      <w:r w:rsidRPr="001F4F80">
        <w:t>R.;</w:t>
      </w:r>
      <w:r w:rsidRPr="00C374E0">
        <w:rPr>
          <w:i/>
        </w:rPr>
        <w:t xml:space="preserve"> </w:t>
      </w:r>
      <w:r w:rsidRPr="001F4F80">
        <w:t>Hamilton,</w:t>
      </w:r>
      <w:r w:rsidRPr="00C374E0">
        <w:rPr>
          <w:i/>
        </w:rPr>
        <w:t xml:space="preserve"> </w:t>
      </w:r>
      <w:r w:rsidRPr="001F4F80">
        <w:t>J.P.;</w:t>
      </w:r>
      <w:r w:rsidRPr="00C374E0">
        <w:rPr>
          <w:i/>
        </w:rPr>
        <w:t xml:space="preserve"> </w:t>
      </w:r>
      <w:r w:rsidRPr="001F4F80">
        <w:t>Saucedo-Bazalar,</w:t>
      </w:r>
      <w:r w:rsidRPr="00C374E0">
        <w:rPr>
          <w:i/>
        </w:rPr>
        <w:t xml:space="preserve"> </w:t>
      </w:r>
      <w:r w:rsidRPr="001F4F80">
        <w:t>M.;</w:t>
      </w:r>
      <w:r w:rsidRPr="00C374E0">
        <w:rPr>
          <w:i/>
        </w:rPr>
        <w:t xml:space="preserve"> </w:t>
      </w:r>
      <w:r w:rsidRPr="006D56E8">
        <w:t>Caycho,</w:t>
      </w:r>
      <w:r w:rsidRPr="006D56E8">
        <w:rPr>
          <w:i/>
        </w:rPr>
        <w:t xml:space="preserve"> </w:t>
      </w:r>
      <w:r w:rsidRPr="006D56E8">
        <w:t>E.;</w:t>
      </w:r>
      <w:r w:rsidRPr="006D56E8">
        <w:rPr>
          <w:i/>
        </w:rPr>
        <w:t xml:space="preserve"> </w:t>
      </w:r>
      <w:r w:rsidRPr="006D56E8">
        <w:t>Vaillancourt,</w:t>
      </w:r>
      <w:r w:rsidRPr="006D56E8">
        <w:rPr>
          <w:i/>
        </w:rPr>
        <w:t xml:space="preserve"> </w:t>
      </w:r>
      <w:r w:rsidRPr="006D56E8">
        <w:t>B.;</w:t>
      </w:r>
      <w:r w:rsidRPr="006D56E8">
        <w:rPr>
          <w:i/>
        </w:rPr>
        <w:t xml:space="preserve"> </w:t>
      </w:r>
      <w:r w:rsidRPr="006D56E8">
        <w:t>Wood,</w:t>
      </w:r>
      <w:r w:rsidRPr="006D56E8">
        <w:rPr>
          <w:i/>
        </w:rPr>
        <w:t xml:space="preserve"> </w:t>
      </w:r>
      <w:r w:rsidRPr="006D56E8">
        <w:t>J.C.;</w:t>
      </w:r>
      <w:r w:rsidRPr="006D56E8">
        <w:rPr>
          <w:i/>
        </w:rPr>
        <w:t xml:space="preserve"> </w:t>
      </w:r>
      <w:r w:rsidRPr="006D56E8">
        <w:t>Ramírez,</w:t>
      </w:r>
      <w:r w:rsidRPr="006D56E8">
        <w:rPr>
          <w:i/>
        </w:rPr>
        <w:t xml:space="preserve"> </w:t>
      </w:r>
      <w:r w:rsidRPr="006D56E8">
        <w:t>M.;</w:t>
      </w:r>
      <w:r w:rsidRPr="006D56E8">
        <w:rPr>
          <w:i/>
        </w:rPr>
        <w:t xml:space="preserve"> </w:t>
      </w:r>
      <w:r w:rsidRPr="006D56E8">
        <w:t>Buell,</w:t>
      </w:r>
      <w:r w:rsidRPr="006D56E8">
        <w:rPr>
          <w:i/>
        </w:rPr>
        <w:t xml:space="preserve"> </w:t>
      </w:r>
      <w:r w:rsidRPr="006D56E8">
        <w:t>C.R.;</w:t>
      </w:r>
      <w:r w:rsidRPr="006D56E8">
        <w:rPr>
          <w:i/>
        </w:rPr>
        <w:t xml:space="preserve"> </w:t>
      </w:r>
      <w:proofErr w:type="spellStart"/>
      <w:r w:rsidRPr="006D56E8">
        <w:t>Orjeda</w:t>
      </w:r>
      <w:proofErr w:type="spellEnd"/>
      <w:r w:rsidRPr="006D56E8">
        <w:t>,</w:t>
      </w:r>
      <w:r w:rsidRPr="006D56E8">
        <w:rPr>
          <w:i/>
        </w:rPr>
        <w:t xml:space="preserve"> </w:t>
      </w:r>
      <w:r w:rsidRPr="006D56E8">
        <w:t>G.</w:t>
      </w:r>
      <w:r w:rsidRPr="006D56E8">
        <w:rPr>
          <w:i/>
        </w:rPr>
        <w:t xml:space="preserve"> </w:t>
      </w:r>
      <w:r w:rsidRPr="006D56E8">
        <w:t>A</w:t>
      </w:r>
      <w:r w:rsidRPr="006D56E8">
        <w:rPr>
          <w:i/>
        </w:rPr>
        <w:t xml:space="preserve"> </w:t>
      </w:r>
      <w:r w:rsidRPr="006D56E8">
        <w:t>Chromosome-Level</w:t>
      </w:r>
      <w:r w:rsidRPr="006D56E8">
        <w:rPr>
          <w:i/>
        </w:rPr>
        <w:t xml:space="preserve"> </w:t>
      </w:r>
      <w:r w:rsidRPr="006D56E8">
        <w:t>Genome</w:t>
      </w:r>
      <w:r w:rsidRPr="006D56E8">
        <w:rPr>
          <w:i/>
        </w:rPr>
        <w:t xml:space="preserve"> </w:t>
      </w:r>
      <w:r w:rsidRPr="006D56E8">
        <w:t>Assembly</w:t>
      </w:r>
      <w:r w:rsidRPr="006D56E8">
        <w:rPr>
          <w:i/>
        </w:rPr>
        <w:t xml:space="preserve"> </w:t>
      </w:r>
      <w:r w:rsidRPr="006D56E8">
        <w:t>of</w:t>
      </w:r>
      <w:r w:rsidRPr="006D56E8">
        <w:rPr>
          <w:i/>
        </w:rPr>
        <w:t xml:space="preserve"> </w:t>
      </w:r>
      <w:r w:rsidRPr="006D56E8">
        <w:t>the</w:t>
      </w:r>
      <w:r w:rsidRPr="006D56E8">
        <w:rPr>
          <w:i/>
        </w:rPr>
        <w:t xml:space="preserve"> </w:t>
      </w:r>
      <w:r w:rsidRPr="006D56E8">
        <w:t>Peruvian</w:t>
      </w:r>
      <w:r w:rsidRPr="006D56E8">
        <w:rPr>
          <w:i/>
        </w:rPr>
        <w:t xml:space="preserve"> </w:t>
      </w:r>
      <w:proofErr w:type="spellStart"/>
      <w:r w:rsidRPr="006D56E8">
        <w:t>Algarrobo</w:t>
      </w:r>
      <w:proofErr w:type="spellEnd"/>
      <w:r w:rsidRPr="006D56E8">
        <w:rPr>
          <w:i/>
        </w:rPr>
        <w:t xml:space="preserve"> </w:t>
      </w:r>
      <w:r w:rsidRPr="006D56E8">
        <w:t>(</w:t>
      </w:r>
      <w:proofErr w:type="spellStart"/>
      <w:r w:rsidRPr="006D56E8">
        <w:rPr>
          <w:i/>
          <w:iCs/>
        </w:rPr>
        <w:t>Neltuma</w:t>
      </w:r>
      <w:proofErr w:type="spellEnd"/>
      <w:r w:rsidRPr="006D56E8">
        <w:rPr>
          <w:i/>
          <w:iCs/>
        </w:rPr>
        <w:t xml:space="preserve"> pallida</w:t>
      </w:r>
      <w:r w:rsidRPr="006D56E8">
        <w:t>)</w:t>
      </w:r>
      <w:r w:rsidRPr="006D56E8">
        <w:rPr>
          <w:i/>
        </w:rPr>
        <w:t xml:space="preserve"> </w:t>
      </w:r>
      <w:r w:rsidRPr="006D56E8">
        <w:t>Provides</w:t>
      </w:r>
      <w:r w:rsidRPr="006D56E8">
        <w:rPr>
          <w:i/>
        </w:rPr>
        <w:t xml:space="preserve"> </w:t>
      </w:r>
      <w:r w:rsidRPr="006D56E8">
        <w:t>Insights</w:t>
      </w:r>
      <w:r w:rsidRPr="006D56E8">
        <w:rPr>
          <w:i/>
        </w:rPr>
        <w:t xml:space="preserve"> </w:t>
      </w:r>
      <w:r w:rsidRPr="006D56E8">
        <w:t>on</w:t>
      </w:r>
      <w:r w:rsidRPr="006D56E8">
        <w:rPr>
          <w:i/>
        </w:rPr>
        <w:t xml:space="preserve"> </w:t>
      </w:r>
      <w:r w:rsidRPr="006D56E8">
        <w:t>Its</w:t>
      </w:r>
      <w:r w:rsidRPr="006D56E8">
        <w:rPr>
          <w:i/>
        </w:rPr>
        <w:t xml:space="preserve"> </w:t>
      </w:r>
      <w:r w:rsidRPr="006D56E8">
        <w:t>Adaptation</w:t>
      </w:r>
      <w:r w:rsidRPr="006D56E8">
        <w:rPr>
          <w:i/>
        </w:rPr>
        <w:t xml:space="preserve"> </w:t>
      </w:r>
      <w:r w:rsidRPr="006D56E8">
        <w:t>to</w:t>
      </w:r>
      <w:r w:rsidRPr="006D56E8">
        <w:rPr>
          <w:i/>
        </w:rPr>
        <w:t xml:space="preserve"> </w:t>
      </w:r>
      <w:r w:rsidRPr="006D56E8">
        <w:t>Its</w:t>
      </w:r>
      <w:r w:rsidRPr="006D56E8">
        <w:rPr>
          <w:i/>
        </w:rPr>
        <w:t xml:space="preserve"> </w:t>
      </w:r>
      <w:r w:rsidRPr="006D56E8">
        <w:t>Unique</w:t>
      </w:r>
      <w:r w:rsidRPr="006D56E8">
        <w:rPr>
          <w:i/>
        </w:rPr>
        <w:t xml:space="preserve"> </w:t>
      </w:r>
      <w:r w:rsidRPr="006D56E8">
        <w:t>Ecological</w:t>
      </w:r>
      <w:r w:rsidRPr="006D56E8">
        <w:rPr>
          <w:i/>
        </w:rPr>
        <w:t xml:space="preserve"> </w:t>
      </w:r>
      <w:r w:rsidRPr="006D56E8">
        <w:t>Niche.</w:t>
      </w:r>
      <w:r w:rsidRPr="006D56E8">
        <w:rPr>
          <w:i/>
        </w:rPr>
        <w:t xml:space="preserve"> </w:t>
      </w:r>
      <w:r w:rsidRPr="006D56E8">
        <w:rPr>
          <w:i/>
          <w:iCs/>
        </w:rPr>
        <w:t xml:space="preserve">G3 Genes Genomes Genet. </w:t>
      </w:r>
      <w:r w:rsidRPr="006D56E8">
        <w:rPr>
          <w:b/>
          <w:bCs/>
        </w:rPr>
        <w:t>2025</w:t>
      </w:r>
      <w:r w:rsidRPr="006D56E8">
        <w:t>,</w:t>
      </w:r>
      <w:r w:rsidRPr="006D56E8">
        <w:rPr>
          <w:i/>
        </w:rPr>
        <w:t xml:space="preserve"> </w:t>
      </w:r>
      <w:r w:rsidRPr="006D56E8">
        <w:rPr>
          <w:i/>
          <w:iCs/>
        </w:rPr>
        <w:t>15</w:t>
      </w:r>
      <w:r w:rsidRPr="006D56E8">
        <w:t>,</w:t>
      </w:r>
      <w:r w:rsidRPr="006D56E8">
        <w:rPr>
          <w:i/>
        </w:rPr>
        <w:t xml:space="preserve"> </w:t>
      </w:r>
      <w:r w:rsidRPr="006D56E8">
        <w:t>jkae283.</w:t>
      </w:r>
      <w:r w:rsidRPr="006D56E8">
        <w:rPr>
          <w:i/>
        </w:rPr>
        <w:t xml:space="preserve"> </w:t>
      </w:r>
      <w:r w:rsidRPr="006D56E8">
        <w:t>https://doi.org/10.1093/g3journal/jkae283.</w:t>
      </w:r>
    </w:p>
    <w:p w14:paraId="45DF9EBF" w14:textId="77777777" w:rsidR="00D81577" w:rsidRPr="006D56E8" w:rsidRDefault="00D81577" w:rsidP="00D81577">
      <w:pPr>
        <w:pStyle w:val="MDPI81references"/>
        <w:numPr>
          <w:ilvl w:val="0"/>
          <w:numId w:val="15"/>
        </w:numPr>
      </w:pPr>
      <w:r w:rsidRPr="00062DC2">
        <w:t>Rosales-Islas,</w:t>
      </w:r>
      <w:r w:rsidRPr="00062DC2">
        <w:rPr>
          <w:i/>
        </w:rPr>
        <w:t xml:space="preserve"> </w:t>
      </w:r>
      <w:r w:rsidRPr="00062DC2">
        <w:t>E.;</w:t>
      </w:r>
      <w:r w:rsidRPr="00062DC2">
        <w:rPr>
          <w:i/>
        </w:rPr>
        <w:t xml:space="preserve"> </w:t>
      </w:r>
      <w:r w:rsidRPr="00062DC2">
        <w:t>Barrera-Tello,</w:t>
      </w:r>
      <w:r w:rsidRPr="00062DC2">
        <w:rPr>
          <w:i/>
        </w:rPr>
        <w:t xml:space="preserve"> </w:t>
      </w:r>
      <w:r w:rsidRPr="00062DC2">
        <w:t>D.;</w:t>
      </w:r>
      <w:r w:rsidRPr="00062DC2">
        <w:rPr>
          <w:i/>
        </w:rPr>
        <w:t xml:space="preserve"> </w:t>
      </w:r>
      <w:r w:rsidRPr="00062DC2">
        <w:t>Sánchez-González,</w:t>
      </w:r>
      <w:r w:rsidRPr="00062DC2">
        <w:rPr>
          <w:i/>
        </w:rPr>
        <w:t xml:space="preserve"> </w:t>
      </w:r>
      <w:r w:rsidRPr="00062DC2">
        <w:t>A.;</w:t>
      </w:r>
      <w:r w:rsidRPr="00062DC2">
        <w:rPr>
          <w:i/>
        </w:rPr>
        <w:t xml:space="preserve"> </w:t>
      </w:r>
      <w:r w:rsidRPr="00062DC2">
        <w:t>Galván-Hernández,</w:t>
      </w:r>
      <w:r w:rsidRPr="00062DC2">
        <w:rPr>
          <w:i/>
        </w:rPr>
        <w:t xml:space="preserve"> </w:t>
      </w:r>
      <w:r w:rsidRPr="00062DC2">
        <w:t>D.M.;</w:t>
      </w:r>
      <w:r w:rsidRPr="00062DC2">
        <w:rPr>
          <w:i/>
        </w:rPr>
        <w:t xml:space="preserve"> </w:t>
      </w:r>
      <w:r w:rsidRPr="00062DC2">
        <w:t>Hernández-León,</w:t>
      </w:r>
      <w:r w:rsidRPr="00062DC2">
        <w:rPr>
          <w:i/>
        </w:rPr>
        <w:t xml:space="preserve"> </w:t>
      </w:r>
      <w:r w:rsidRPr="00062DC2">
        <w:t>S.;</w:t>
      </w:r>
      <w:r w:rsidRPr="00062DC2">
        <w:rPr>
          <w:i/>
        </w:rPr>
        <w:t xml:space="preserve"> </w:t>
      </w:r>
      <w:r w:rsidRPr="00062DC2">
        <w:t>Octavio-Aguilar,</w:t>
      </w:r>
      <w:r w:rsidRPr="00062DC2">
        <w:rPr>
          <w:i/>
        </w:rPr>
        <w:t xml:space="preserve"> </w:t>
      </w:r>
      <w:r w:rsidRPr="00062DC2">
        <w:t>P.</w:t>
      </w:r>
      <w:r w:rsidRPr="00062DC2">
        <w:rPr>
          <w:i/>
        </w:rPr>
        <w:t xml:space="preserve"> </w:t>
      </w:r>
      <w:r w:rsidRPr="00062DC2">
        <w:t>Caracterización</w:t>
      </w:r>
      <w:r w:rsidRPr="00062DC2">
        <w:rPr>
          <w:i/>
        </w:rPr>
        <w:t xml:space="preserve"> </w:t>
      </w:r>
      <w:r w:rsidRPr="00062DC2">
        <w:t>morfológica</w:t>
      </w:r>
      <w:r w:rsidRPr="00062DC2">
        <w:rPr>
          <w:i/>
        </w:rPr>
        <w:t xml:space="preserve"> </w:t>
      </w:r>
      <w:r w:rsidRPr="00062DC2">
        <w:t>y</w:t>
      </w:r>
      <w:r w:rsidRPr="00062DC2">
        <w:rPr>
          <w:i/>
        </w:rPr>
        <w:t xml:space="preserve"> </w:t>
      </w:r>
      <w:r w:rsidRPr="00062DC2">
        <w:t>genética</w:t>
      </w:r>
      <w:r w:rsidRPr="00062DC2">
        <w:rPr>
          <w:i/>
        </w:rPr>
        <w:t xml:space="preserve"> </w:t>
      </w:r>
      <w:r w:rsidRPr="00062DC2">
        <w:t>de</w:t>
      </w:r>
      <w:r w:rsidRPr="00062DC2">
        <w:rPr>
          <w:i/>
        </w:rPr>
        <w:t xml:space="preserve"> </w:t>
      </w:r>
      <w:r w:rsidRPr="00062DC2">
        <w:t>las</w:t>
      </w:r>
      <w:r w:rsidRPr="00062DC2">
        <w:rPr>
          <w:i/>
        </w:rPr>
        <w:t xml:space="preserve"> </w:t>
      </w:r>
      <w:proofErr w:type="spellStart"/>
      <w:r w:rsidRPr="00062DC2">
        <w:t>poblaciones</w:t>
      </w:r>
      <w:proofErr w:type="spellEnd"/>
      <w:r w:rsidRPr="00062DC2">
        <w:rPr>
          <w:i/>
        </w:rPr>
        <w:t xml:space="preserve"> </w:t>
      </w:r>
      <w:r w:rsidRPr="00062DC2">
        <w:t>de</w:t>
      </w:r>
      <w:r w:rsidRPr="00062DC2">
        <w:rPr>
          <w:i/>
        </w:rPr>
        <w:t xml:space="preserve"> </w:t>
      </w:r>
      <w:r w:rsidRPr="00062DC2">
        <w:rPr>
          <w:i/>
          <w:iCs/>
        </w:rPr>
        <w:t>Abies</w:t>
      </w:r>
      <w:r w:rsidRPr="00062DC2">
        <w:rPr>
          <w:i/>
        </w:rPr>
        <w:t xml:space="preserve"> </w:t>
      </w:r>
      <w:proofErr w:type="spellStart"/>
      <w:r w:rsidRPr="00062DC2">
        <w:t>en</w:t>
      </w:r>
      <w:proofErr w:type="spellEnd"/>
      <w:r w:rsidRPr="00062DC2">
        <w:rPr>
          <w:i/>
        </w:rPr>
        <w:t xml:space="preserve"> </w:t>
      </w:r>
      <w:r w:rsidRPr="00062DC2">
        <w:t>Hidalgo,</w:t>
      </w:r>
      <w:r w:rsidRPr="00062DC2">
        <w:rPr>
          <w:i/>
        </w:rPr>
        <w:t xml:space="preserve"> </w:t>
      </w:r>
      <w:r w:rsidRPr="00062DC2">
        <w:t>México:</w:t>
      </w:r>
      <w:r w:rsidRPr="00062DC2">
        <w:rPr>
          <w:i/>
        </w:rPr>
        <w:t xml:space="preserve"> </w:t>
      </w:r>
      <w:r w:rsidRPr="00062DC2">
        <w:t>Importancia</w:t>
      </w:r>
      <w:r w:rsidRPr="00062DC2">
        <w:rPr>
          <w:i/>
        </w:rPr>
        <w:t xml:space="preserve"> </w:t>
      </w:r>
      <w:r w:rsidRPr="00062DC2">
        <w:t>de</w:t>
      </w:r>
      <w:r w:rsidRPr="00062DC2">
        <w:rPr>
          <w:i/>
        </w:rPr>
        <w:t xml:space="preserve"> </w:t>
      </w:r>
      <w:r w:rsidRPr="00062DC2">
        <w:t>la</w:t>
      </w:r>
      <w:r w:rsidRPr="00062DC2">
        <w:rPr>
          <w:i/>
        </w:rPr>
        <w:t xml:space="preserve"> </w:t>
      </w:r>
      <w:r w:rsidRPr="00062DC2">
        <w:t>identidad</w:t>
      </w:r>
      <w:r w:rsidRPr="00062DC2">
        <w:rPr>
          <w:i/>
        </w:rPr>
        <w:t xml:space="preserve"> </w:t>
      </w:r>
      <w:r w:rsidRPr="00062DC2">
        <w:t>taxonómica</w:t>
      </w:r>
      <w:r w:rsidRPr="00062DC2">
        <w:rPr>
          <w:i/>
        </w:rPr>
        <w:t xml:space="preserve"> </w:t>
      </w:r>
      <w:r w:rsidRPr="00062DC2">
        <w:t>para</w:t>
      </w:r>
      <w:r w:rsidRPr="00062DC2">
        <w:rPr>
          <w:i/>
        </w:rPr>
        <w:t xml:space="preserve"> </w:t>
      </w:r>
      <w:r w:rsidRPr="00062DC2">
        <w:t>el</w:t>
      </w:r>
      <w:r w:rsidRPr="00062DC2">
        <w:rPr>
          <w:i/>
        </w:rPr>
        <w:t xml:space="preserve"> </w:t>
      </w:r>
      <w:r w:rsidRPr="00062DC2">
        <w:t>aprovechamiento</w:t>
      </w:r>
      <w:r w:rsidRPr="00062DC2">
        <w:rPr>
          <w:i/>
        </w:rPr>
        <w:t xml:space="preserve"> </w:t>
      </w:r>
      <w:r w:rsidRPr="00062DC2">
        <w:t>forestal.</w:t>
      </w:r>
      <w:r w:rsidRPr="00062DC2">
        <w:rPr>
          <w:i/>
        </w:rPr>
        <w:t xml:space="preserve"> </w:t>
      </w:r>
      <w:r w:rsidRPr="006D56E8">
        <w:rPr>
          <w:i/>
          <w:iCs/>
        </w:rPr>
        <w:t xml:space="preserve">Bot. Sci. </w:t>
      </w:r>
      <w:r w:rsidRPr="006D56E8">
        <w:rPr>
          <w:b/>
          <w:bCs/>
        </w:rPr>
        <w:t>2023</w:t>
      </w:r>
      <w:r w:rsidRPr="006D56E8">
        <w:t>,</w:t>
      </w:r>
      <w:r w:rsidRPr="006D56E8">
        <w:rPr>
          <w:i/>
        </w:rPr>
        <w:t xml:space="preserve"> </w:t>
      </w:r>
      <w:r w:rsidRPr="006D56E8">
        <w:rPr>
          <w:i/>
          <w:iCs/>
        </w:rPr>
        <w:t>101</w:t>
      </w:r>
      <w:r w:rsidRPr="006D56E8">
        <w:t>,</w:t>
      </w:r>
      <w:r w:rsidRPr="006D56E8">
        <w:rPr>
          <w:i/>
        </w:rPr>
        <w:t xml:space="preserve"> </w:t>
      </w:r>
      <w:r w:rsidRPr="006D56E8">
        <w:t>417–434.</w:t>
      </w:r>
      <w:r w:rsidRPr="006D56E8">
        <w:rPr>
          <w:i/>
        </w:rPr>
        <w:t xml:space="preserve"> </w:t>
      </w:r>
      <w:r w:rsidRPr="006D56E8">
        <w:t>https://doi.org/10.17129/botsci.3203.</w:t>
      </w:r>
    </w:p>
    <w:p w14:paraId="2ED9D496" w14:textId="77777777" w:rsidR="00D81577" w:rsidRPr="006D56E8" w:rsidRDefault="00D81577" w:rsidP="00D81577">
      <w:pPr>
        <w:pStyle w:val="MDPI81references"/>
        <w:numPr>
          <w:ilvl w:val="0"/>
          <w:numId w:val="15"/>
        </w:numPr>
      </w:pPr>
      <w:proofErr w:type="spellStart"/>
      <w:r w:rsidRPr="006D56E8">
        <w:t>Bessega</w:t>
      </w:r>
      <w:proofErr w:type="spellEnd"/>
      <w:r w:rsidRPr="006D56E8">
        <w:t>,</w:t>
      </w:r>
      <w:r w:rsidRPr="006D56E8">
        <w:rPr>
          <w:i/>
        </w:rPr>
        <w:t xml:space="preserve"> </w:t>
      </w:r>
      <w:r w:rsidRPr="006D56E8">
        <w:t>C.;</w:t>
      </w:r>
      <w:r w:rsidRPr="006D56E8">
        <w:rPr>
          <w:i/>
        </w:rPr>
        <w:t xml:space="preserve"> </w:t>
      </w:r>
      <w:proofErr w:type="spellStart"/>
      <w:r w:rsidRPr="006D56E8">
        <w:t>Pometti</w:t>
      </w:r>
      <w:proofErr w:type="spellEnd"/>
      <w:r w:rsidRPr="006D56E8">
        <w:t>,</w:t>
      </w:r>
      <w:r w:rsidRPr="006D56E8">
        <w:rPr>
          <w:i/>
        </w:rPr>
        <w:t xml:space="preserve"> </w:t>
      </w:r>
      <w:r w:rsidRPr="006D56E8">
        <w:t>C.;</w:t>
      </w:r>
      <w:r w:rsidRPr="006D56E8">
        <w:rPr>
          <w:i/>
        </w:rPr>
        <w:t xml:space="preserve"> </w:t>
      </w:r>
      <w:r w:rsidRPr="006D56E8">
        <w:t>Ewens,</w:t>
      </w:r>
      <w:r w:rsidRPr="006D56E8">
        <w:rPr>
          <w:i/>
        </w:rPr>
        <w:t xml:space="preserve"> </w:t>
      </w:r>
      <w:r w:rsidRPr="006D56E8">
        <w:t>M.;</w:t>
      </w:r>
      <w:r w:rsidRPr="006D56E8">
        <w:rPr>
          <w:i/>
        </w:rPr>
        <w:t xml:space="preserve"> </w:t>
      </w:r>
      <w:proofErr w:type="spellStart"/>
      <w:r w:rsidRPr="006D56E8">
        <w:t>Saidman</w:t>
      </w:r>
      <w:proofErr w:type="spellEnd"/>
      <w:r w:rsidRPr="006D56E8">
        <w:t>,</w:t>
      </w:r>
      <w:r w:rsidRPr="006D56E8">
        <w:rPr>
          <w:i/>
        </w:rPr>
        <w:t xml:space="preserve"> </w:t>
      </w:r>
      <w:r w:rsidRPr="006D56E8">
        <w:t>B.O.;</w:t>
      </w:r>
      <w:r w:rsidRPr="006D56E8">
        <w:rPr>
          <w:i/>
        </w:rPr>
        <w:t xml:space="preserve"> </w:t>
      </w:r>
      <w:r w:rsidRPr="006D56E8">
        <w:t>Vilardi,</w:t>
      </w:r>
      <w:r w:rsidRPr="006D56E8">
        <w:rPr>
          <w:i/>
        </w:rPr>
        <w:t xml:space="preserve"> </w:t>
      </w:r>
      <w:r w:rsidRPr="006D56E8">
        <w:t>J.C.</w:t>
      </w:r>
      <w:r w:rsidRPr="006D56E8">
        <w:rPr>
          <w:i/>
        </w:rPr>
        <w:t xml:space="preserve"> </w:t>
      </w:r>
      <w:r w:rsidRPr="006D56E8">
        <w:t>Evidences</w:t>
      </w:r>
      <w:r w:rsidRPr="006D56E8">
        <w:rPr>
          <w:i/>
        </w:rPr>
        <w:t xml:space="preserve"> </w:t>
      </w:r>
      <w:r w:rsidRPr="006D56E8">
        <w:t>of</w:t>
      </w:r>
      <w:r w:rsidRPr="006D56E8">
        <w:rPr>
          <w:i/>
        </w:rPr>
        <w:t xml:space="preserve"> </w:t>
      </w:r>
      <w:r w:rsidRPr="006D56E8">
        <w:t>Local</w:t>
      </w:r>
      <w:r w:rsidRPr="006D56E8">
        <w:rPr>
          <w:i/>
        </w:rPr>
        <w:t xml:space="preserve"> </w:t>
      </w:r>
      <w:r w:rsidRPr="006D56E8">
        <w:t>Adaptation</w:t>
      </w:r>
      <w:r w:rsidRPr="006D56E8">
        <w:rPr>
          <w:i/>
        </w:rPr>
        <w:t xml:space="preserve"> </w:t>
      </w:r>
      <w:r w:rsidRPr="006D56E8">
        <w:t>in</w:t>
      </w:r>
      <w:r w:rsidRPr="006D56E8">
        <w:rPr>
          <w:i/>
        </w:rPr>
        <w:t xml:space="preserve"> </w:t>
      </w:r>
      <w:r w:rsidRPr="006D56E8">
        <w:t>Quantitative</w:t>
      </w:r>
      <w:r w:rsidRPr="006D56E8">
        <w:rPr>
          <w:i/>
        </w:rPr>
        <w:t xml:space="preserve"> </w:t>
      </w:r>
      <w:r w:rsidRPr="006D56E8">
        <w:t>Traits</w:t>
      </w:r>
      <w:r w:rsidRPr="006D56E8">
        <w:rPr>
          <w:i/>
        </w:rPr>
        <w:t xml:space="preserve"> </w:t>
      </w:r>
      <w:r w:rsidRPr="006D56E8">
        <w:t>in</w:t>
      </w:r>
      <w:r w:rsidRPr="006D56E8">
        <w:rPr>
          <w:i/>
        </w:rPr>
        <w:t xml:space="preserve"> </w:t>
      </w:r>
      <w:r w:rsidRPr="006D56E8">
        <w:rPr>
          <w:i/>
          <w:iCs/>
        </w:rPr>
        <w:t>Prosopis alba</w:t>
      </w:r>
      <w:r w:rsidRPr="006D56E8">
        <w:rPr>
          <w:i/>
        </w:rPr>
        <w:t xml:space="preserve"> </w:t>
      </w:r>
      <w:r w:rsidRPr="006D56E8">
        <w:t>(Leguminosae).</w:t>
      </w:r>
      <w:r w:rsidRPr="006D56E8">
        <w:rPr>
          <w:i/>
        </w:rPr>
        <w:t xml:space="preserve"> </w:t>
      </w:r>
      <w:proofErr w:type="spellStart"/>
      <w:r w:rsidRPr="006D56E8">
        <w:rPr>
          <w:i/>
          <w:iCs/>
        </w:rPr>
        <w:t>Genetica</w:t>
      </w:r>
      <w:proofErr w:type="spellEnd"/>
      <w:r w:rsidRPr="006D56E8">
        <w:rPr>
          <w:i/>
        </w:rPr>
        <w:t xml:space="preserve"> </w:t>
      </w:r>
      <w:r w:rsidRPr="006D56E8">
        <w:rPr>
          <w:b/>
          <w:bCs/>
        </w:rPr>
        <w:t>2015</w:t>
      </w:r>
      <w:r w:rsidRPr="006D56E8">
        <w:t>,</w:t>
      </w:r>
      <w:r w:rsidRPr="006D56E8">
        <w:rPr>
          <w:i/>
        </w:rPr>
        <w:t xml:space="preserve"> </w:t>
      </w:r>
      <w:r w:rsidRPr="006D56E8">
        <w:rPr>
          <w:i/>
          <w:iCs/>
        </w:rPr>
        <w:t>143</w:t>
      </w:r>
      <w:r w:rsidRPr="006D56E8">
        <w:t>,</w:t>
      </w:r>
      <w:r w:rsidRPr="006D56E8">
        <w:rPr>
          <w:i/>
        </w:rPr>
        <w:t xml:space="preserve"> </w:t>
      </w:r>
      <w:r w:rsidRPr="006D56E8">
        <w:t>31–44.</w:t>
      </w:r>
      <w:r w:rsidRPr="006D56E8">
        <w:rPr>
          <w:i/>
        </w:rPr>
        <w:t xml:space="preserve"> </w:t>
      </w:r>
      <w:r w:rsidRPr="006D56E8">
        <w:t>https://doi.org/10.1007/s10709-014-9810-5.</w:t>
      </w:r>
    </w:p>
    <w:p w14:paraId="75BD581A" w14:textId="77777777" w:rsidR="00D81577" w:rsidRPr="006D56E8" w:rsidRDefault="00D81577" w:rsidP="00D81577">
      <w:pPr>
        <w:pStyle w:val="MDPI81references"/>
        <w:numPr>
          <w:ilvl w:val="0"/>
          <w:numId w:val="15"/>
        </w:numPr>
      </w:pPr>
      <w:r w:rsidRPr="00062DC2">
        <w:t>Castañeda-Garzón,</w:t>
      </w:r>
      <w:r w:rsidRPr="00062DC2">
        <w:rPr>
          <w:i/>
        </w:rPr>
        <w:t xml:space="preserve"> </w:t>
      </w:r>
      <w:r w:rsidRPr="00062DC2">
        <w:t>S.L.;</w:t>
      </w:r>
      <w:r w:rsidRPr="00062DC2">
        <w:rPr>
          <w:i/>
        </w:rPr>
        <w:t xml:space="preserve"> </w:t>
      </w:r>
      <w:r w:rsidRPr="00062DC2">
        <w:t>Argüelles-Cárdenas,</w:t>
      </w:r>
      <w:r w:rsidRPr="00062DC2">
        <w:rPr>
          <w:i/>
        </w:rPr>
        <w:t xml:space="preserve"> </w:t>
      </w:r>
      <w:r w:rsidRPr="00062DC2">
        <w:t>J.H.;</w:t>
      </w:r>
      <w:r w:rsidRPr="00062DC2">
        <w:rPr>
          <w:i/>
        </w:rPr>
        <w:t xml:space="preserve"> </w:t>
      </w:r>
      <w:r w:rsidRPr="00062DC2">
        <w:t>Zuluaga-Peláez,</w:t>
      </w:r>
      <w:r w:rsidRPr="00062DC2">
        <w:rPr>
          <w:i/>
        </w:rPr>
        <w:t xml:space="preserve"> </w:t>
      </w:r>
      <w:r w:rsidRPr="00062DC2">
        <w:t>J.J.;</w:t>
      </w:r>
      <w:r w:rsidRPr="00062DC2">
        <w:rPr>
          <w:i/>
        </w:rPr>
        <w:t xml:space="preserve"> </w:t>
      </w:r>
      <w:r w:rsidRPr="00062DC2">
        <w:t>Moreno-Barragán,</w:t>
      </w:r>
      <w:r w:rsidRPr="00062DC2">
        <w:rPr>
          <w:i/>
        </w:rPr>
        <w:t xml:space="preserve"> </w:t>
      </w:r>
      <w:r w:rsidRPr="00062DC2">
        <w:t>J.</w:t>
      </w:r>
      <w:r w:rsidRPr="00062DC2">
        <w:rPr>
          <w:i/>
        </w:rPr>
        <w:t xml:space="preserve"> </w:t>
      </w:r>
      <w:r w:rsidRPr="00062DC2">
        <w:t>Evaluación</w:t>
      </w:r>
      <w:r w:rsidRPr="00062DC2">
        <w:rPr>
          <w:i/>
        </w:rPr>
        <w:t xml:space="preserve"> </w:t>
      </w:r>
      <w:r w:rsidRPr="00062DC2">
        <w:t>de</w:t>
      </w:r>
      <w:r w:rsidRPr="00062DC2">
        <w:rPr>
          <w:i/>
        </w:rPr>
        <w:t xml:space="preserve"> </w:t>
      </w:r>
      <w:r w:rsidRPr="00062DC2">
        <w:t>la</w:t>
      </w:r>
      <w:r w:rsidRPr="00062DC2">
        <w:rPr>
          <w:i/>
        </w:rPr>
        <w:t xml:space="preserve"> </w:t>
      </w:r>
      <w:proofErr w:type="spellStart"/>
      <w:r w:rsidRPr="00062DC2">
        <w:t>variabilidad</w:t>
      </w:r>
      <w:proofErr w:type="spellEnd"/>
      <w:r w:rsidRPr="00062DC2">
        <w:rPr>
          <w:i/>
        </w:rPr>
        <w:t xml:space="preserve"> </w:t>
      </w:r>
      <w:proofErr w:type="spellStart"/>
      <w:r w:rsidRPr="00062DC2">
        <w:t>fenotípica</w:t>
      </w:r>
      <w:proofErr w:type="spellEnd"/>
      <w:r w:rsidRPr="00062DC2">
        <w:rPr>
          <w:i/>
        </w:rPr>
        <w:t xml:space="preserve"> </w:t>
      </w:r>
      <w:proofErr w:type="spellStart"/>
      <w:r w:rsidRPr="00062DC2">
        <w:t>en</w:t>
      </w:r>
      <w:proofErr w:type="spellEnd"/>
      <w:r w:rsidRPr="00062DC2">
        <w:rPr>
          <w:i/>
        </w:rPr>
        <w:t xml:space="preserve"> </w:t>
      </w:r>
      <w:r w:rsidRPr="00062DC2">
        <w:rPr>
          <w:i/>
          <w:iCs/>
        </w:rPr>
        <w:t xml:space="preserve">Simarouba </w:t>
      </w:r>
      <w:proofErr w:type="spellStart"/>
      <w:r w:rsidRPr="00062DC2">
        <w:rPr>
          <w:i/>
          <w:iCs/>
        </w:rPr>
        <w:t>amara</w:t>
      </w:r>
      <w:proofErr w:type="spellEnd"/>
      <w:r w:rsidRPr="00062DC2">
        <w:rPr>
          <w:i/>
        </w:rPr>
        <w:t xml:space="preserve"> </w:t>
      </w:r>
      <w:proofErr w:type="spellStart"/>
      <w:r w:rsidRPr="00062DC2">
        <w:t>Aubl</w:t>
      </w:r>
      <w:proofErr w:type="spellEnd"/>
      <w:r w:rsidRPr="00062DC2">
        <w:t>.,</w:t>
      </w:r>
      <w:r w:rsidRPr="00062DC2">
        <w:rPr>
          <w:i/>
        </w:rPr>
        <w:t xml:space="preserve"> </w:t>
      </w:r>
      <w:r w:rsidRPr="00062DC2">
        <w:t>mediante</w:t>
      </w:r>
      <w:r w:rsidRPr="00062DC2">
        <w:rPr>
          <w:i/>
        </w:rPr>
        <w:t xml:space="preserve"> </w:t>
      </w:r>
      <w:r w:rsidRPr="00062DC2">
        <w:t>descriptores</w:t>
      </w:r>
      <w:r w:rsidRPr="00062DC2">
        <w:rPr>
          <w:i/>
        </w:rPr>
        <w:t xml:space="preserve"> </w:t>
      </w:r>
      <w:r w:rsidRPr="00062DC2">
        <w:t>cualitativos</w:t>
      </w:r>
      <w:r w:rsidRPr="00062DC2">
        <w:rPr>
          <w:i/>
        </w:rPr>
        <w:t xml:space="preserve"> </w:t>
      </w:r>
      <w:r w:rsidRPr="00062DC2">
        <w:t>y</w:t>
      </w:r>
      <w:r w:rsidRPr="00062DC2">
        <w:rPr>
          <w:i/>
        </w:rPr>
        <w:t xml:space="preserve"> </w:t>
      </w:r>
      <w:r w:rsidRPr="00062DC2">
        <w:t>cuantitativos.</w:t>
      </w:r>
      <w:r w:rsidRPr="00062DC2">
        <w:rPr>
          <w:i/>
        </w:rPr>
        <w:t xml:space="preserve"> </w:t>
      </w:r>
      <w:proofErr w:type="spellStart"/>
      <w:r w:rsidRPr="006D56E8">
        <w:rPr>
          <w:i/>
          <w:iCs/>
        </w:rPr>
        <w:t>Orinoquia</w:t>
      </w:r>
      <w:proofErr w:type="spellEnd"/>
      <w:r w:rsidRPr="006D56E8">
        <w:rPr>
          <w:i/>
        </w:rPr>
        <w:t xml:space="preserve"> </w:t>
      </w:r>
      <w:r w:rsidRPr="006D56E8">
        <w:rPr>
          <w:b/>
          <w:bCs/>
        </w:rPr>
        <w:t>2021</w:t>
      </w:r>
      <w:r w:rsidRPr="006D56E8">
        <w:t>,</w:t>
      </w:r>
      <w:r w:rsidRPr="006D56E8">
        <w:rPr>
          <w:i/>
        </w:rPr>
        <w:t xml:space="preserve"> </w:t>
      </w:r>
      <w:r w:rsidRPr="006D56E8">
        <w:rPr>
          <w:i/>
          <w:iCs/>
        </w:rPr>
        <w:t>25</w:t>
      </w:r>
      <w:r w:rsidRPr="006D56E8">
        <w:t>,</w:t>
      </w:r>
      <w:r w:rsidRPr="006D56E8">
        <w:rPr>
          <w:i/>
        </w:rPr>
        <w:t xml:space="preserve"> </w:t>
      </w:r>
      <w:r w:rsidRPr="006D56E8">
        <w:t>67–77.</w:t>
      </w:r>
      <w:r w:rsidRPr="006D56E8">
        <w:rPr>
          <w:i/>
        </w:rPr>
        <w:t xml:space="preserve"> </w:t>
      </w:r>
      <w:r w:rsidRPr="006D56E8">
        <w:t>https://doi.org/10.22579/20112629.656.</w:t>
      </w:r>
    </w:p>
    <w:p w14:paraId="7BE9E6EF" w14:textId="77777777" w:rsidR="00D81577" w:rsidRPr="006D56E8" w:rsidRDefault="00D81577" w:rsidP="00D81577">
      <w:pPr>
        <w:pStyle w:val="MDPI81references"/>
        <w:numPr>
          <w:ilvl w:val="0"/>
          <w:numId w:val="15"/>
        </w:numPr>
      </w:pPr>
      <w:r w:rsidRPr="006D56E8">
        <w:t>Castro,</w:t>
      </w:r>
      <w:r w:rsidRPr="006D56E8">
        <w:rPr>
          <w:i/>
        </w:rPr>
        <w:t xml:space="preserve"> </w:t>
      </w:r>
      <w:r w:rsidRPr="006D56E8">
        <w:t>W.;</w:t>
      </w:r>
      <w:r w:rsidRPr="006D56E8">
        <w:rPr>
          <w:i/>
        </w:rPr>
        <w:t xml:space="preserve"> </w:t>
      </w:r>
      <w:r w:rsidRPr="006D56E8">
        <w:t>Seminario,</w:t>
      </w:r>
      <w:r w:rsidRPr="006D56E8">
        <w:rPr>
          <w:i/>
        </w:rPr>
        <w:t xml:space="preserve"> </w:t>
      </w:r>
      <w:r w:rsidRPr="006D56E8">
        <w:t>R.;</w:t>
      </w:r>
      <w:r w:rsidRPr="006D56E8">
        <w:rPr>
          <w:i/>
        </w:rPr>
        <w:t xml:space="preserve"> </w:t>
      </w:r>
      <w:proofErr w:type="spellStart"/>
      <w:r w:rsidRPr="006D56E8">
        <w:t>Nauray</w:t>
      </w:r>
      <w:proofErr w:type="spellEnd"/>
      <w:r w:rsidRPr="006D56E8">
        <w:t>,</w:t>
      </w:r>
      <w:r w:rsidRPr="006D56E8">
        <w:rPr>
          <w:i/>
        </w:rPr>
        <w:t xml:space="preserve"> </w:t>
      </w:r>
      <w:r w:rsidRPr="006D56E8">
        <w:t>W.;</w:t>
      </w:r>
      <w:r w:rsidRPr="006D56E8">
        <w:rPr>
          <w:i/>
        </w:rPr>
        <w:t xml:space="preserve"> </w:t>
      </w:r>
      <w:r w:rsidRPr="006D56E8">
        <w:t>Acevedo-Juárez,</w:t>
      </w:r>
      <w:r w:rsidRPr="006D56E8">
        <w:rPr>
          <w:i/>
        </w:rPr>
        <w:t xml:space="preserve"> </w:t>
      </w:r>
      <w:r w:rsidRPr="006D56E8">
        <w:t>B.;</w:t>
      </w:r>
      <w:r w:rsidRPr="006D56E8">
        <w:rPr>
          <w:i/>
        </w:rPr>
        <w:t xml:space="preserve"> </w:t>
      </w:r>
      <w:r w:rsidRPr="006D56E8">
        <w:t>De-la-Torre,</w:t>
      </w:r>
      <w:r w:rsidRPr="006D56E8">
        <w:rPr>
          <w:i/>
        </w:rPr>
        <w:t xml:space="preserve"> </w:t>
      </w:r>
      <w:r w:rsidRPr="006D56E8">
        <w:t>M.;</w:t>
      </w:r>
      <w:r w:rsidRPr="006D56E8">
        <w:rPr>
          <w:i/>
        </w:rPr>
        <w:t xml:space="preserve"> </w:t>
      </w:r>
      <w:r w:rsidRPr="006D56E8">
        <w:t>Avila-George,</w:t>
      </w:r>
      <w:r w:rsidRPr="006D56E8">
        <w:rPr>
          <w:i/>
        </w:rPr>
        <w:t xml:space="preserve"> </w:t>
      </w:r>
      <w:r w:rsidRPr="006D56E8">
        <w:t>H.</w:t>
      </w:r>
      <w:r w:rsidRPr="006D56E8">
        <w:rPr>
          <w:i/>
        </w:rPr>
        <w:t xml:space="preserve"> </w:t>
      </w:r>
      <w:r w:rsidRPr="006D56E8">
        <w:t>Multispectral</w:t>
      </w:r>
      <w:r w:rsidRPr="006D56E8">
        <w:rPr>
          <w:i/>
        </w:rPr>
        <w:t xml:space="preserve"> </w:t>
      </w:r>
      <w:r w:rsidRPr="006D56E8">
        <w:t>Drone</w:t>
      </w:r>
      <w:r w:rsidRPr="006D56E8">
        <w:rPr>
          <w:i/>
        </w:rPr>
        <w:t xml:space="preserve"> </w:t>
      </w:r>
      <w:r w:rsidRPr="006D56E8">
        <w:t>Imagery</w:t>
      </w:r>
      <w:r w:rsidRPr="006D56E8">
        <w:rPr>
          <w:i/>
        </w:rPr>
        <w:t xml:space="preserve"> </w:t>
      </w:r>
      <w:r w:rsidRPr="006D56E8">
        <w:t>Dataset</w:t>
      </w:r>
      <w:r w:rsidRPr="006D56E8">
        <w:rPr>
          <w:i/>
        </w:rPr>
        <w:t xml:space="preserve"> </w:t>
      </w:r>
      <w:r w:rsidRPr="006D56E8">
        <w:t>for</w:t>
      </w:r>
      <w:r w:rsidRPr="006D56E8">
        <w:rPr>
          <w:i/>
        </w:rPr>
        <w:t xml:space="preserve"> </w:t>
      </w:r>
      <w:r w:rsidRPr="006D56E8">
        <w:t>plus</w:t>
      </w:r>
      <w:r w:rsidRPr="006D56E8">
        <w:rPr>
          <w:i/>
        </w:rPr>
        <w:t xml:space="preserve"> </w:t>
      </w:r>
      <w:r w:rsidRPr="006D56E8">
        <w:t>and</w:t>
      </w:r>
      <w:r w:rsidRPr="006D56E8">
        <w:rPr>
          <w:i/>
        </w:rPr>
        <w:t xml:space="preserve"> </w:t>
      </w:r>
      <w:r w:rsidRPr="006D56E8">
        <w:t>Non-plus</w:t>
      </w:r>
      <w:r w:rsidRPr="006D56E8">
        <w:rPr>
          <w:i/>
        </w:rPr>
        <w:t xml:space="preserve"> </w:t>
      </w:r>
      <w:proofErr w:type="spellStart"/>
      <w:r w:rsidRPr="006D56E8">
        <w:rPr>
          <w:i/>
          <w:iCs/>
        </w:rPr>
        <w:t>Neltuma</w:t>
      </w:r>
      <w:proofErr w:type="spellEnd"/>
      <w:r w:rsidRPr="006D56E8">
        <w:rPr>
          <w:i/>
          <w:iCs/>
        </w:rPr>
        <w:t xml:space="preserve"> Pallida</w:t>
      </w:r>
      <w:r w:rsidRPr="006D56E8">
        <w:rPr>
          <w:i/>
        </w:rPr>
        <w:t xml:space="preserve"> </w:t>
      </w:r>
      <w:r w:rsidRPr="006D56E8">
        <w:t>Trees</w:t>
      </w:r>
      <w:r w:rsidRPr="006D56E8">
        <w:rPr>
          <w:i/>
        </w:rPr>
        <w:t xml:space="preserve"> </w:t>
      </w:r>
      <w:r w:rsidRPr="006D56E8">
        <w:t>in</w:t>
      </w:r>
      <w:r w:rsidRPr="006D56E8">
        <w:rPr>
          <w:i/>
        </w:rPr>
        <w:t xml:space="preserve"> </w:t>
      </w:r>
      <w:r w:rsidRPr="006D56E8">
        <w:t>Northern</w:t>
      </w:r>
      <w:r w:rsidRPr="006D56E8">
        <w:rPr>
          <w:i/>
        </w:rPr>
        <w:t xml:space="preserve"> </w:t>
      </w:r>
      <w:r w:rsidRPr="006D56E8">
        <w:t>Peru.</w:t>
      </w:r>
      <w:r w:rsidRPr="006D56E8">
        <w:rPr>
          <w:i/>
        </w:rPr>
        <w:t xml:space="preserve"> </w:t>
      </w:r>
      <w:r w:rsidRPr="006D56E8">
        <w:rPr>
          <w:i/>
          <w:iCs/>
        </w:rPr>
        <w:t>Data Brief</w:t>
      </w:r>
      <w:r w:rsidRPr="006D56E8">
        <w:rPr>
          <w:i/>
        </w:rPr>
        <w:t xml:space="preserve"> </w:t>
      </w:r>
      <w:r w:rsidRPr="006D56E8">
        <w:rPr>
          <w:b/>
          <w:bCs/>
        </w:rPr>
        <w:t>2025</w:t>
      </w:r>
      <w:r w:rsidRPr="006D56E8">
        <w:t>,</w:t>
      </w:r>
      <w:r w:rsidRPr="006D56E8">
        <w:rPr>
          <w:i/>
        </w:rPr>
        <w:t xml:space="preserve"> </w:t>
      </w:r>
      <w:r w:rsidRPr="006D56E8">
        <w:rPr>
          <w:i/>
          <w:iCs/>
        </w:rPr>
        <w:t>60</w:t>
      </w:r>
      <w:r w:rsidRPr="006D56E8">
        <w:t>,</w:t>
      </w:r>
      <w:r w:rsidRPr="006D56E8">
        <w:rPr>
          <w:i/>
        </w:rPr>
        <w:t xml:space="preserve"> </w:t>
      </w:r>
      <w:r w:rsidRPr="006D56E8">
        <w:t>111645.</w:t>
      </w:r>
      <w:r w:rsidRPr="006D56E8">
        <w:rPr>
          <w:i/>
        </w:rPr>
        <w:t xml:space="preserve"> </w:t>
      </w:r>
      <w:r w:rsidRPr="006D56E8">
        <w:t>https://doi.org/10.1016/j.dib.2025.111645.</w:t>
      </w:r>
    </w:p>
    <w:p w14:paraId="574D6B04" w14:textId="77777777" w:rsidR="00D81577" w:rsidRPr="00062DC2" w:rsidRDefault="00D81577" w:rsidP="00D81577">
      <w:pPr>
        <w:pStyle w:val="MDPI81references"/>
        <w:numPr>
          <w:ilvl w:val="0"/>
          <w:numId w:val="15"/>
        </w:numPr>
      </w:pPr>
      <w:proofErr w:type="spellStart"/>
      <w:r w:rsidRPr="00062DC2">
        <w:t>Ipinza</w:t>
      </w:r>
      <w:proofErr w:type="spellEnd"/>
      <w:r w:rsidRPr="00062DC2">
        <w:t>,</w:t>
      </w:r>
      <w:r w:rsidRPr="00062DC2">
        <w:rPr>
          <w:i/>
        </w:rPr>
        <w:t xml:space="preserve"> </w:t>
      </w:r>
      <w:r w:rsidRPr="00062DC2">
        <w:t>R.;</w:t>
      </w:r>
      <w:r w:rsidRPr="00062DC2">
        <w:rPr>
          <w:i/>
        </w:rPr>
        <w:t xml:space="preserve"> </w:t>
      </w:r>
      <w:r w:rsidRPr="00062DC2">
        <w:t>Gutiérrez,</w:t>
      </w:r>
      <w:r w:rsidRPr="00062DC2">
        <w:rPr>
          <w:i/>
        </w:rPr>
        <w:t xml:space="preserve"> </w:t>
      </w:r>
      <w:r w:rsidRPr="00062DC2">
        <w:t>B.;</w:t>
      </w:r>
      <w:r w:rsidRPr="00062DC2">
        <w:rPr>
          <w:i/>
        </w:rPr>
        <w:t xml:space="preserve"> </w:t>
      </w:r>
      <w:r w:rsidRPr="00062DC2">
        <w:t>Emhart,</w:t>
      </w:r>
      <w:r w:rsidRPr="00062DC2">
        <w:rPr>
          <w:i/>
        </w:rPr>
        <w:t xml:space="preserve"> </w:t>
      </w:r>
      <w:r w:rsidRPr="00062DC2">
        <w:t>V.</w:t>
      </w:r>
      <w:r w:rsidRPr="00062DC2">
        <w:rPr>
          <w:i/>
        </w:rPr>
        <w:t xml:space="preserve"> </w:t>
      </w:r>
      <w:r w:rsidRPr="00062DC2">
        <w:rPr>
          <w:i/>
          <w:iCs/>
        </w:rPr>
        <w:t>Mejora Genética Forestal Operativa</w:t>
      </w:r>
      <w:r w:rsidRPr="00062DC2">
        <w:t>;</w:t>
      </w:r>
      <w:r w:rsidRPr="00062DC2">
        <w:rPr>
          <w:i/>
        </w:rPr>
        <w:t xml:space="preserve"> </w:t>
      </w:r>
      <w:r w:rsidRPr="00062DC2">
        <w:t>Universidad</w:t>
      </w:r>
      <w:r w:rsidRPr="00062DC2">
        <w:rPr>
          <w:i/>
        </w:rPr>
        <w:t xml:space="preserve"> </w:t>
      </w:r>
      <w:r w:rsidRPr="00062DC2">
        <w:t>Austral</w:t>
      </w:r>
      <w:r w:rsidRPr="00062DC2">
        <w:rPr>
          <w:i/>
        </w:rPr>
        <w:t xml:space="preserve"> </w:t>
      </w:r>
      <w:r w:rsidRPr="00062DC2">
        <w:t>de</w:t>
      </w:r>
      <w:r w:rsidRPr="00062DC2">
        <w:rPr>
          <w:i/>
        </w:rPr>
        <w:t xml:space="preserve"> </w:t>
      </w:r>
      <w:r w:rsidRPr="00062DC2">
        <w:t>Chile:</w:t>
      </w:r>
      <w:r w:rsidRPr="00062DC2">
        <w:rPr>
          <w:i/>
        </w:rPr>
        <w:t xml:space="preserve"> </w:t>
      </w:r>
      <w:r w:rsidRPr="00062DC2">
        <w:t>Valdivia,</w:t>
      </w:r>
      <w:r w:rsidRPr="00062DC2">
        <w:rPr>
          <w:i/>
        </w:rPr>
        <w:t xml:space="preserve"> </w:t>
      </w:r>
      <w:r w:rsidRPr="00062DC2">
        <w:t>Chile</w:t>
      </w:r>
      <w:r w:rsidRPr="00062DC2">
        <w:rPr>
          <w:rFonts w:eastAsia="SimSun" w:cs="SimSun"/>
          <w:lang w:eastAsia="zh-CN"/>
        </w:rPr>
        <w:t>,</w:t>
      </w:r>
      <w:r w:rsidRPr="00062DC2">
        <w:rPr>
          <w:rFonts w:eastAsia="SimSun" w:cs="SimSun"/>
          <w:i/>
          <w:lang w:eastAsia="zh-CN"/>
        </w:rPr>
        <w:t xml:space="preserve"> </w:t>
      </w:r>
      <w:r w:rsidRPr="00062DC2">
        <w:t>1998;</w:t>
      </w:r>
      <w:r w:rsidRPr="00062DC2">
        <w:rPr>
          <w:i/>
        </w:rPr>
        <w:t xml:space="preserve"> </w:t>
      </w:r>
      <w:r w:rsidRPr="00062DC2">
        <w:t>ISBN</w:t>
      </w:r>
      <w:r w:rsidRPr="00062DC2">
        <w:rPr>
          <w:i/>
        </w:rPr>
        <w:t xml:space="preserve"> </w:t>
      </w:r>
      <w:r w:rsidRPr="00062DC2">
        <w:t>978-956-288-072-5.</w:t>
      </w:r>
    </w:p>
    <w:p w14:paraId="500F4C99" w14:textId="77777777" w:rsidR="00D81577" w:rsidRPr="006D56E8" w:rsidRDefault="00D81577" w:rsidP="00D81577">
      <w:pPr>
        <w:pStyle w:val="MDPI81references"/>
        <w:numPr>
          <w:ilvl w:val="0"/>
          <w:numId w:val="15"/>
        </w:numPr>
      </w:pPr>
      <w:proofErr w:type="spellStart"/>
      <w:r w:rsidRPr="00062DC2">
        <w:t>Tomback</w:t>
      </w:r>
      <w:proofErr w:type="spellEnd"/>
      <w:r w:rsidRPr="00062DC2">
        <w:t>,</w:t>
      </w:r>
      <w:r w:rsidRPr="00062DC2">
        <w:rPr>
          <w:i/>
        </w:rPr>
        <w:t xml:space="preserve"> </w:t>
      </w:r>
      <w:r w:rsidRPr="00062DC2">
        <w:t>D.F.;</w:t>
      </w:r>
      <w:r w:rsidRPr="00062DC2">
        <w:rPr>
          <w:i/>
        </w:rPr>
        <w:t xml:space="preserve"> </w:t>
      </w:r>
      <w:r w:rsidRPr="00062DC2">
        <w:t>Keane,</w:t>
      </w:r>
      <w:r w:rsidRPr="00062DC2">
        <w:rPr>
          <w:i/>
        </w:rPr>
        <w:t xml:space="preserve"> </w:t>
      </w:r>
      <w:r w:rsidRPr="00062DC2">
        <w:t>R.E.;</w:t>
      </w:r>
      <w:r w:rsidRPr="00062DC2">
        <w:rPr>
          <w:i/>
        </w:rPr>
        <w:t xml:space="preserve"> </w:t>
      </w:r>
      <w:r w:rsidRPr="00062DC2">
        <w:t>Schoettle,</w:t>
      </w:r>
      <w:r w:rsidRPr="00062DC2">
        <w:rPr>
          <w:i/>
        </w:rPr>
        <w:t xml:space="preserve"> </w:t>
      </w:r>
      <w:r w:rsidRPr="00062DC2">
        <w:t>A.W.;</w:t>
      </w:r>
      <w:r w:rsidRPr="00062DC2">
        <w:rPr>
          <w:i/>
        </w:rPr>
        <w:t xml:space="preserve"> </w:t>
      </w:r>
      <w:r w:rsidRPr="00062DC2">
        <w:t>Sniezko,</w:t>
      </w:r>
      <w:r w:rsidRPr="00062DC2">
        <w:rPr>
          <w:i/>
        </w:rPr>
        <w:t xml:space="preserve"> </w:t>
      </w:r>
      <w:r w:rsidRPr="00062DC2">
        <w:t>R.A.;</w:t>
      </w:r>
      <w:r w:rsidRPr="00062DC2">
        <w:rPr>
          <w:i/>
        </w:rPr>
        <w:t xml:space="preserve"> </w:t>
      </w:r>
      <w:r w:rsidRPr="00062DC2">
        <w:t>Jenkins,</w:t>
      </w:r>
      <w:r w:rsidRPr="00062DC2">
        <w:rPr>
          <w:i/>
        </w:rPr>
        <w:t xml:space="preserve"> </w:t>
      </w:r>
      <w:r w:rsidRPr="00062DC2">
        <w:t>M.B.;</w:t>
      </w:r>
      <w:r w:rsidRPr="00062DC2">
        <w:rPr>
          <w:i/>
        </w:rPr>
        <w:t xml:space="preserve"> </w:t>
      </w:r>
      <w:r w:rsidRPr="00062DC2">
        <w:t>Nelson,</w:t>
      </w:r>
      <w:r w:rsidRPr="00062DC2">
        <w:rPr>
          <w:i/>
        </w:rPr>
        <w:t xml:space="preserve"> </w:t>
      </w:r>
      <w:r w:rsidRPr="00062DC2">
        <w:t>C.R.;</w:t>
      </w:r>
      <w:r w:rsidRPr="00062DC2">
        <w:rPr>
          <w:i/>
        </w:rPr>
        <w:t xml:space="preserve"> </w:t>
      </w:r>
      <w:r w:rsidRPr="00062DC2">
        <w:t>Bower,</w:t>
      </w:r>
      <w:r w:rsidRPr="00062DC2">
        <w:rPr>
          <w:i/>
        </w:rPr>
        <w:t xml:space="preserve"> </w:t>
      </w:r>
      <w:r w:rsidRPr="00062DC2">
        <w:t>A.D.;</w:t>
      </w:r>
      <w:r w:rsidRPr="00062DC2">
        <w:rPr>
          <w:i/>
        </w:rPr>
        <w:t xml:space="preserve"> </w:t>
      </w:r>
      <w:r w:rsidRPr="00062DC2">
        <w:t>DeMastus,</w:t>
      </w:r>
      <w:r w:rsidRPr="00062DC2">
        <w:rPr>
          <w:i/>
        </w:rPr>
        <w:t xml:space="preserve"> </w:t>
      </w:r>
      <w:r w:rsidRPr="00062DC2">
        <w:t>C.R.;</w:t>
      </w:r>
      <w:r w:rsidRPr="00062DC2">
        <w:rPr>
          <w:i/>
        </w:rPr>
        <w:t xml:space="preserve"> </w:t>
      </w:r>
      <w:r w:rsidRPr="00062DC2">
        <w:t>Guiberson,</w:t>
      </w:r>
      <w:r w:rsidRPr="00062DC2">
        <w:rPr>
          <w:i/>
        </w:rPr>
        <w:t xml:space="preserve"> </w:t>
      </w:r>
      <w:r w:rsidRPr="00062DC2">
        <w:t>E.;</w:t>
      </w:r>
      <w:r w:rsidRPr="00062DC2">
        <w:rPr>
          <w:i/>
        </w:rPr>
        <w:t xml:space="preserve"> </w:t>
      </w:r>
      <w:r w:rsidRPr="00062DC2">
        <w:t>Krakowski,</w:t>
      </w:r>
      <w:r w:rsidRPr="00062DC2">
        <w:rPr>
          <w:i/>
        </w:rPr>
        <w:t xml:space="preserve"> </w:t>
      </w:r>
      <w:r w:rsidRPr="00062DC2">
        <w:t>J.;</w:t>
      </w:r>
      <w:r w:rsidRPr="00062DC2">
        <w:rPr>
          <w:i/>
        </w:rPr>
        <w:t xml:space="preserve"> </w:t>
      </w:r>
      <w:r w:rsidRPr="00062DC2">
        <w:t>et</w:t>
      </w:r>
      <w:r w:rsidRPr="00062DC2">
        <w:rPr>
          <w:i/>
        </w:rPr>
        <w:t xml:space="preserve"> </w:t>
      </w:r>
      <w:r w:rsidRPr="00062DC2">
        <w:t>al.</w:t>
      </w:r>
      <w:r w:rsidRPr="00062DC2">
        <w:rPr>
          <w:i/>
        </w:rPr>
        <w:t xml:space="preserve"> </w:t>
      </w:r>
      <w:r w:rsidRPr="006D56E8">
        <w:t>Tamm</w:t>
      </w:r>
      <w:r w:rsidRPr="006D56E8">
        <w:rPr>
          <w:i/>
        </w:rPr>
        <w:t xml:space="preserve"> </w:t>
      </w:r>
      <w:r w:rsidRPr="006D56E8">
        <w:t>Review:</w:t>
      </w:r>
      <w:r w:rsidRPr="006D56E8">
        <w:rPr>
          <w:i/>
        </w:rPr>
        <w:t xml:space="preserve"> </w:t>
      </w:r>
      <w:r w:rsidRPr="006D56E8">
        <w:t>Current</w:t>
      </w:r>
      <w:r w:rsidRPr="006D56E8">
        <w:rPr>
          <w:i/>
        </w:rPr>
        <w:t xml:space="preserve"> </w:t>
      </w:r>
      <w:r w:rsidRPr="006D56E8">
        <w:t>and</w:t>
      </w:r>
      <w:r w:rsidRPr="006D56E8">
        <w:rPr>
          <w:i/>
        </w:rPr>
        <w:t xml:space="preserve"> </w:t>
      </w:r>
      <w:r w:rsidRPr="006D56E8">
        <w:t>Recommended</w:t>
      </w:r>
      <w:r w:rsidRPr="006D56E8">
        <w:rPr>
          <w:i/>
        </w:rPr>
        <w:t xml:space="preserve"> </w:t>
      </w:r>
      <w:r w:rsidRPr="006D56E8">
        <w:t>Management</w:t>
      </w:r>
      <w:r w:rsidRPr="006D56E8">
        <w:rPr>
          <w:i/>
        </w:rPr>
        <w:t xml:space="preserve"> </w:t>
      </w:r>
      <w:r w:rsidRPr="006D56E8">
        <w:t>Practices</w:t>
      </w:r>
      <w:r w:rsidRPr="006D56E8">
        <w:rPr>
          <w:i/>
        </w:rPr>
        <w:t xml:space="preserve"> </w:t>
      </w:r>
      <w:r w:rsidRPr="006D56E8">
        <w:t>for</w:t>
      </w:r>
      <w:r w:rsidRPr="006D56E8">
        <w:rPr>
          <w:i/>
        </w:rPr>
        <w:t xml:space="preserve"> </w:t>
      </w:r>
      <w:r w:rsidRPr="006D56E8">
        <w:t>the</w:t>
      </w:r>
      <w:r w:rsidRPr="006D56E8">
        <w:rPr>
          <w:i/>
        </w:rPr>
        <w:t xml:space="preserve"> </w:t>
      </w:r>
      <w:r w:rsidRPr="006D56E8">
        <w:t>Restoration</w:t>
      </w:r>
      <w:r w:rsidRPr="006D56E8">
        <w:rPr>
          <w:i/>
        </w:rPr>
        <w:t xml:space="preserve"> </w:t>
      </w:r>
      <w:r w:rsidRPr="006D56E8">
        <w:t>of</w:t>
      </w:r>
      <w:r w:rsidRPr="006D56E8">
        <w:rPr>
          <w:i/>
        </w:rPr>
        <w:t xml:space="preserve"> </w:t>
      </w:r>
      <w:r w:rsidRPr="006D56E8">
        <w:t>Whitebark</w:t>
      </w:r>
      <w:r w:rsidRPr="006D56E8">
        <w:rPr>
          <w:i/>
        </w:rPr>
        <w:t xml:space="preserve"> </w:t>
      </w:r>
      <w:r w:rsidRPr="006D56E8">
        <w:t>Pine</w:t>
      </w:r>
      <w:r w:rsidRPr="006D56E8">
        <w:rPr>
          <w:i/>
        </w:rPr>
        <w:t xml:space="preserve"> </w:t>
      </w:r>
      <w:r w:rsidRPr="006D56E8">
        <w:t>(</w:t>
      </w:r>
      <w:r w:rsidRPr="006D56E8">
        <w:rPr>
          <w:i/>
          <w:iCs/>
        </w:rPr>
        <w:t xml:space="preserve">Pinus </w:t>
      </w:r>
      <w:proofErr w:type="spellStart"/>
      <w:r w:rsidRPr="006D56E8">
        <w:rPr>
          <w:i/>
          <w:iCs/>
        </w:rPr>
        <w:t>albicaulis</w:t>
      </w:r>
      <w:proofErr w:type="spellEnd"/>
      <w:r w:rsidRPr="006D56E8">
        <w:rPr>
          <w:i/>
        </w:rPr>
        <w:t xml:space="preserve"> </w:t>
      </w:r>
      <w:proofErr w:type="spellStart"/>
      <w:r w:rsidRPr="006D56E8">
        <w:t>Engelm</w:t>
      </w:r>
      <w:proofErr w:type="spellEnd"/>
      <w:r w:rsidRPr="006D56E8">
        <w:t>.),</w:t>
      </w:r>
      <w:r w:rsidRPr="006D56E8">
        <w:rPr>
          <w:i/>
        </w:rPr>
        <w:t xml:space="preserve"> </w:t>
      </w:r>
      <w:r w:rsidRPr="006D56E8">
        <w:t>an</w:t>
      </w:r>
      <w:r w:rsidRPr="006D56E8">
        <w:rPr>
          <w:i/>
        </w:rPr>
        <w:t xml:space="preserve"> </w:t>
      </w:r>
      <w:r w:rsidRPr="006D56E8">
        <w:t>Imperiled</w:t>
      </w:r>
      <w:r w:rsidRPr="006D56E8">
        <w:rPr>
          <w:i/>
        </w:rPr>
        <w:t xml:space="preserve"> </w:t>
      </w:r>
      <w:r w:rsidRPr="006D56E8">
        <w:t>High-Elevation</w:t>
      </w:r>
      <w:r w:rsidRPr="006D56E8">
        <w:rPr>
          <w:i/>
        </w:rPr>
        <w:t xml:space="preserve"> </w:t>
      </w:r>
      <w:r w:rsidRPr="006D56E8">
        <w:t>Western</w:t>
      </w:r>
      <w:r w:rsidRPr="006D56E8">
        <w:rPr>
          <w:i/>
        </w:rPr>
        <w:t xml:space="preserve"> </w:t>
      </w:r>
      <w:r w:rsidRPr="006D56E8">
        <w:t>North</w:t>
      </w:r>
      <w:r w:rsidRPr="006D56E8">
        <w:rPr>
          <w:i/>
        </w:rPr>
        <w:t xml:space="preserve"> </w:t>
      </w:r>
      <w:r w:rsidRPr="006D56E8">
        <w:t>American</w:t>
      </w:r>
      <w:r w:rsidRPr="006D56E8">
        <w:rPr>
          <w:i/>
        </w:rPr>
        <w:t xml:space="preserve"> </w:t>
      </w:r>
      <w:r w:rsidRPr="006D56E8">
        <w:t>Forest</w:t>
      </w:r>
      <w:r w:rsidRPr="006D56E8">
        <w:rPr>
          <w:i/>
        </w:rPr>
        <w:t xml:space="preserve"> </w:t>
      </w:r>
      <w:r w:rsidRPr="006D56E8">
        <w:t>Tree.</w:t>
      </w:r>
      <w:r w:rsidRPr="006D56E8">
        <w:rPr>
          <w:i/>
        </w:rPr>
        <w:t xml:space="preserve"> </w:t>
      </w:r>
      <w:r w:rsidRPr="006D56E8">
        <w:rPr>
          <w:i/>
          <w:iCs/>
        </w:rPr>
        <w:t xml:space="preserve">For. Ecol. Manag. </w:t>
      </w:r>
      <w:r w:rsidRPr="006D56E8">
        <w:rPr>
          <w:b/>
          <w:bCs/>
        </w:rPr>
        <w:t>2022</w:t>
      </w:r>
      <w:r w:rsidRPr="006D56E8">
        <w:t>,</w:t>
      </w:r>
      <w:r w:rsidRPr="006D56E8">
        <w:rPr>
          <w:i/>
        </w:rPr>
        <w:t xml:space="preserve"> </w:t>
      </w:r>
      <w:r w:rsidRPr="006D56E8">
        <w:rPr>
          <w:i/>
          <w:iCs/>
        </w:rPr>
        <w:t>522</w:t>
      </w:r>
      <w:r w:rsidRPr="006D56E8">
        <w:t>,</w:t>
      </w:r>
      <w:r w:rsidRPr="006D56E8">
        <w:rPr>
          <w:i/>
        </w:rPr>
        <w:t xml:space="preserve"> </w:t>
      </w:r>
      <w:r w:rsidRPr="006D56E8">
        <w:t>119929.</w:t>
      </w:r>
      <w:r w:rsidRPr="006D56E8">
        <w:rPr>
          <w:i/>
        </w:rPr>
        <w:t xml:space="preserve"> </w:t>
      </w:r>
      <w:r w:rsidRPr="006D56E8">
        <w:t>https://doi.org/10.1016/j.foreco.2021.119929.</w:t>
      </w:r>
    </w:p>
    <w:p w14:paraId="75FA62BE" w14:textId="77777777" w:rsidR="00D81577" w:rsidRPr="001F4F80" w:rsidRDefault="00D81577" w:rsidP="00D81577">
      <w:pPr>
        <w:pStyle w:val="MDPI81references"/>
        <w:numPr>
          <w:ilvl w:val="0"/>
          <w:numId w:val="15"/>
        </w:numPr>
      </w:pPr>
      <w:r w:rsidRPr="006D56E8">
        <w:t>Zobel,</w:t>
      </w:r>
      <w:r w:rsidRPr="006D56E8">
        <w:rPr>
          <w:i/>
        </w:rPr>
        <w:t xml:space="preserve"> </w:t>
      </w:r>
      <w:r w:rsidRPr="006D56E8">
        <w:t>B.;</w:t>
      </w:r>
      <w:r w:rsidRPr="006D56E8">
        <w:rPr>
          <w:i/>
        </w:rPr>
        <w:t xml:space="preserve"> </w:t>
      </w:r>
      <w:r w:rsidRPr="006D56E8">
        <w:t>Talbert,</w:t>
      </w:r>
      <w:r w:rsidRPr="006D56E8">
        <w:rPr>
          <w:i/>
        </w:rPr>
        <w:t xml:space="preserve"> </w:t>
      </w:r>
      <w:r w:rsidRPr="006D56E8">
        <w:t>J.</w:t>
      </w:r>
      <w:r w:rsidRPr="006D56E8">
        <w:rPr>
          <w:iCs/>
        </w:rPr>
        <w:t xml:space="preserve"> </w:t>
      </w:r>
      <w:r w:rsidRPr="006D56E8">
        <w:rPr>
          <w:i/>
          <w:iCs/>
        </w:rPr>
        <w:t>Applied Forest Tree Improvement</w:t>
      </w:r>
      <w:r w:rsidRPr="006D56E8">
        <w:t>;</w:t>
      </w:r>
      <w:r w:rsidRPr="006D56E8">
        <w:rPr>
          <w:i/>
        </w:rPr>
        <w:t xml:space="preserve"> </w:t>
      </w:r>
      <w:r w:rsidRPr="006D56E8">
        <w:t>Caldwell,</w:t>
      </w:r>
      <w:r w:rsidRPr="006D56E8">
        <w:rPr>
          <w:i/>
        </w:rPr>
        <w:t xml:space="preserve"> </w:t>
      </w:r>
      <w:r w:rsidRPr="006D56E8">
        <w:t>N.J.,</w:t>
      </w:r>
      <w:r w:rsidRPr="006D56E8">
        <w:rPr>
          <w:i/>
        </w:rPr>
        <w:t xml:space="preserve"> </w:t>
      </w:r>
      <w:r w:rsidRPr="006D56E8">
        <w:rPr>
          <w:rFonts w:ascii="Times New Roman" w:eastAsiaTheme="minorEastAsia" w:hAnsi="Times New Roman"/>
          <w:lang w:eastAsia="zh-CN"/>
        </w:rPr>
        <w:t>Ed.</w:t>
      </w:r>
      <w:r w:rsidRPr="006D56E8">
        <w:t>;</w:t>
      </w:r>
      <w:r w:rsidRPr="00C374E0">
        <w:rPr>
          <w:i/>
        </w:rPr>
        <w:t xml:space="preserve"> </w:t>
      </w:r>
      <w:r w:rsidRPr="001F4F80">
        <w:t>Blackburn</w:t>
      </w:r>
      <w:r w:rsidRPr="00C374E0">
        <w:rPr>
          <w:i/>
        </w:rPr>
        <w:t xml:space="preserve"> </w:t>
      </w:r>
      <w:r w:rsidRPr="001F4F80">
        <w:t>Press</w:t>
      </w:r>
      <w:r>
        <w:t>:</w:t>
      </w:r>
      <w:r w:rsidRPr="00C374E0">
        <w:rPr>
          <w:i/>
        </w:rPr>
        <w:t xml:space="preserve"> </w:t>
      </w:r>
      <w:r w:rsidRPr="006B5EF3">
        <w:rPr>
          <w:highlight w:val="yellow"/>
        </w:rPr>
        <w:t>Caldwell,</w:t>
      </w:r>
      <w:r w:rsidRPr="006B5EF3">
        <w:rPr>
          <w:i/>
          <w:highlight w:val="yellow"/>
        </w:rPr>
        <w:t xml:space="preserve"> </w:t>
      </w:r>
      <w:r w:rsidRPr="006B5EF3">
        <w:rPr>
          <w:highlight w:val="yellow"/>
        </w:rPr>
        <w:t>NJ,</w:t>
      </w:r>
      <w:r w:rsidRPr="006B5EF3">
        <w:rPr>
          <w:i/>
          <w:highlight w:val="yellow"/>
        </w:rPr>
        <w:t xml:space="preserve"> </w:t>
      </w:r>
      <w:r w:rsidRPr="006B5EF3">
        <w:rPr>
          <w:highlight w:val="yellow"/>
        </w:rPr>
        <w:t>USA</w:t>
      </w:r>
      <w:r>
        <w:t>,</w:t>
      </w:r>
      <w:r w:rsidRPr="00C374E0">
        <w:rPr>
          <w:i/>
        </w:rPr>
        <w:t xml:space="preserve"> </w:t>
      </w:r>
      <w:r w:rsidRPr="001F4F80">
        <w:t>1984;</w:t>
      </w:r>
      <w:r w:rsidRPr="00C374E0">
        <w:rPr>
          <w:i/>
        </w:rPr>
        <w:t xml:space="preserve"> </w:t>
      </w:r>
      <w:r w:rsidRPr="001F4F80">
        <w:t>ISBN</w:t>
      </w:r>
      <w:r w:rsidRPr="00C374E0">
        <w:rPr>
          <w:i/>
        </w:rPr>
        <w:t xml:space="preserve"> </w:t>
      </w:r>
      <w:r w:rsidRPr="001F4F80">
        <w:t>978-1-930665-81-1.</w:t>
      </w:r>
    </w:p>
    <w:p w14:paraId="21AB1913" w14:textId="77777777" w:rsidR="00D81577" w:rsidRPr="001F4F80" w:rsidRDefault="00D81577" w:rsidP="00D81577">
      <w:pPr>
        <w:pStyle w:val="MDPI81references"/>
        <w:numPr>
          <w:ilvl w:val="0"/>
          <w:numId w:val="15"/>
        </w:numPr>
      </w:pPr>
      <w:r w:rsidRPr="001F4F80">
        <w:t>Alban,</w:t>
      </w:r>
      <w:r w:rsidRPr="00C374E0">
        <w:rPr>
          <w:i/>
        </w:rPr>
        <w:t xml:space="preserve"> </w:t>
      </w:r>
      <w:r w:rsidRPr="001F4F80">
        <w:t>L.;</w:t>
      </w:r>
      <w:r w:rsidRPr="00C374E0">
        <w:rPr>
          <w:i/>
        </w:rPr>
        <w:t xml:space="preserve"> </w:t>
      </w:r>
      <w:proofErr w:type="spellStart"/>
      <w:r w:rsidRPr="001F4F80">
        <w:t>Matorel</w:t>
      </w:r>
      <w:proofErr w:type="spellEnd"/>
      <w:r w:rsidRPr="001F4F80">
        <w:t>,</w:t>
      </w:r>
      <w:r w:rsidRPr="00C374E0">
        <w:rPr>
          <w:i/>
        </w:rPr>
        <w:t xml:space="preserve"> </w:t>
      </w:r>
      <w:r w:rsidRPr="001F4F80">
        <w:t>M.;</w:t>
      </w:r>
      <w:r w:rsidRPr="00C374E0">
        <w:rPr>
          <w:i/>
        </w:rPr>
        <w:t xml:space="preserve"> </w:t>
      </w:r>
      <w:r w:rsidRPr="001F4F80">
        <w:t>Romero,</w:t>
      </w:r>
      <w:r w:rsidRPr="00C374E0">
        <w:rPr>
          <w:i/>
        </w:rPr>
        <w:t xml:space="preserve"> </w:t>
      </w:r>
      <w:r w:rsidRPr="001F4F80">
        <w:t>J.;</w:t>
      </w:r>
      <w:r w:rsidRPr="00C374E0">
        <w:rPr>
          <w:i/>
        </w:rPr>
        <w:t xml:space="preserve"> </w:t>
      </w:r>
      <w:r w:rsidRPr="001F4F80">
        <w:t>Grados,</w:t>
      </w:r>
      <w:r w:rsidRPr="00C374E0">
        <w:rPr>
          <w:i/>
        </w:rPr>
        <w:t xml:space="preserve"> </w:t>
      </w:r>
      <w:r w:rsidRPr="001F4F80">
        <w:t>N.;</w:t>
      </w:r>
      <w:r w:rsidRPr="00C374E0">
        <w:rPr>
          <w:i/>
        </w:rPr>
        <w:t xml:space="preserve"> </w:t>
      </w:r>
      <w:r w:rsidRPr="001F4F80">
        <w:t>Cruz,</w:t>
      </w:r>
      <w:r w:rsidRPr="00C374E0">
        <w:rPr>
          <w:i/>
        </w:rPr>
        <w:t xml:space="preserve"> </w:t>
      </w:r>
      <w:r w:rsidRPr="001F4F80">
        <w:t>G.;</w:t>
      </w:r>
      <w:r w:rsidRPr="00C374E0">
        <w:rPr>
          <w:i/>
        </w:rPr>
        <w:t xml:space="preserve"> </w:t>
      </w:r>
      <w:r w:rsidRPr="001F4F80">
        <w:t>Felker,</w:t>
      </w:r>
      <w:r w:rsidRPr="00C374E0">
        <w:rPr>
          <w:i/>
        </w:rPr>
        <w:t xml:space="preserve"> </w:t>
      </w:r>
      <w:r w:rsidRPr="001F4F80">
        <w:t>P.</w:t>
      </w:r>
      <w:r w:rsidRPr="00C374E0">
        <w:rPr>
          <w:i/>
        </w:rPr>
        <w:t xml:space="preserve"> </w:t>
      </w:r>
      <w:r w:rsidRPr="001F4F80">
        <w:t>Cloning</w:t>
      </w:r>
      <w:r w:rsidRPr="00C374E0">
        <w:rPr>
          <w:i/>
        </w:rPr>
        <w:t xml:space="preserve"> </w:t>
      </w:r>
      <w:r w:rsidRPr="001F4F80">
        <w:t>of</w:t>
      </w:r>
      <w:r w:rsidRPr="00C374E0">
        <w:rPr>
          <w:i/>
        </w:rPr>
        <w:t xml:space="preserve"> </w:t>
      </w:r>
      <w:r w:rsidRPr="001F4F80">
        <w:t>Elite,</w:t>
      </w:r>
      <w:r w:rsidRPr="00C374E0">
        <w:rPr>
          <w:i/>
        </w:rPr>
        <w:t xml:space="preserve"> </w:t>
      </w:r>
      <w:r w:rsidRPr="001F4F80">
        <w:t>Multipurpose</w:t>
      </w:r>
      <w:r w:rsidRPr="00C374E0">
        <w:rPr>
          <w:i/>
        </w:rPr>
        <w:t xml:space="preserve"> </w:t>
      </w:r>
      <w:r w:rsidRPr="001F4F80">
        <w:t>Trees</w:t>
      </w:r>
      <w:r w:rsidRPr="00C374E0">
        <w:rPr>
          <w:i/>
        </w:rPr>
        <w:t xml:space="preserve"> </w:t>
      </w:r>
      <w:r w:rsidRPr="001F4F80">
        <w:t>of</w:t>
      </w:r>
      <w:r w:rsidRPr="00C374E0">
        <w:rPr>
          <w:i/>
        </w:rPr>
        <w:t xml:space="preserve"> </w:t>
      </w:r>
      <w:r w:rsidRPr="001F4F80">
        <w:t>the</w:t>
      </w:r>
      <w:r w:rsidRPr="00C374E0">
        <w:rPr>
          <w:i/>
        </w:rPr>
        <w:t xml:space="preserve"> </w:t>
      </w:r>
      <w:r w:rsidRPr="001F4F80">
        <w:rPr>
          <w:i/>
          <w:iCs/>
        </w:rPr>
        <w:t>Prosopis</w:t>
      </w:r>
      <w:r w:rsidRPr="00C374E0">
        <w:rPr>
          <w:i/>
          <w:iCs/>
        </w:rPr>
        <w:t xml:space="preserve"> </w:t>
      </w:r>
      <w:proofErr w:type="spellStart"/>
      <w:r w:rsidRPr="001F4F80">
        <w:rPr>
          <w:i/>
          <w:iCs/>
        </w:rPr>
        <w:t>juliflora</w:t>
      </w:r>
      <w:proofErr w:type="spellEnd"/>
      <w:r w:rsidRPr="001F4F80">
        <w:rPr>
          <w:i/>
          <w:iCs/>
        </w:rPr>
        <w:t>/pallida</w:t>
      </w:r>
      <w:r w:rsidRPr="00C374E0">
        <w:rPr>
          <w:i/>
        </w:rPr>
        <w:t xml:space="preserve"> </w:t>
      </w:r>
      <w:r w:rsidRPr="001F4F80">
        <w:t>Complex</w:t>
      </w:r>
      <w:r w:rsidRPr="00C374E0">
        <w:rPr>
          <w:i/>
        </w:rPr>
        <w:t xml:space="preserve"> </w:t>
      </w:r>
      <w:r w:rsidRPr="001F4F80">
        <w:t>in</w:t>
      </w:r>
      <w:r w:rsidRPr="00C374E0">
        <w:rPr>
          <w:i/>
        </w:rPr>
        <w:t xml:space="preserve"> </w:t>
      </w:r>
      <w:r w:rsidRPr="001F4F80">
        <w:t>Piura,</w:t>
      </w:r>
      <w:r w:rsidRPr="00C374E0">
        <w:rPr>
          <w:i/>
        </w:rPr>
        <w:t xml:space="preserve"> </w:t>
      </w:r>
      <w:r w:rsidRPr="001F4F80">
        <w:t>Peru.</w:t>
      </w:r>
      <w:r w:rsidRPr="00C374E0">
        <w:rPr>
          <w:i/>
        </w:rPr>
        <w:t xml:space="preserve"> </w:t>
      </w:r>
      <w:proofErr w:type="spellStart"/>
      <w:r>
        <w:rPr>
          <w:i/>
          <w:iCs/>
        </w:rPr>
        <w:t>Agrofor</w:t>
      </w:r>
      <w:proofErr w:type="spellEnd"/>
      <w:r>
        <w:rPr>
          <w:i/>
          <w:iCs/>
        </w:rPr>
        <w:t xml:space="preserve">. Syst. </w:t>
      </w:r>
      <w:r w:rsidRPr="00C374E0">
        <w:rPr>
          <w:b/>
          <w:bCs/>
        </w:rPr>
        <w:t>2002</w:t>
      </w:r>
      <w:r w:rsidRPr="001F4F80">
        <w:t>,</w:t>
      </w:r>
      <w:r w:rsidRPr="00C374E0">
        <w:rPr>
          <w:i/>
        </w:rPr>
        <w:t xml:space="preserve"> </w:t>
      </w:r>
      <w:r w:rsidRPr="001F4F80">
        <w:rPr>
          <w:i/>
          <w:iCs/>
        </w:rPr>
        <w:t>54</w:t>
      </w:r>
      <w:r w:rsidRPr="001F4F80">
        <w:t>,</w:t>
      </w:r>
      <w:r w:rsidRPr="00C374E0">
        <w:rPr>
          <w:i/>
        </w:rPr>
        <w:t xml:space="preserve"> </w:t>
      </w:r>
      <w:r w:rsidRPr="001F4F80">
        <w:t>173–182</w:t>
      </w:r>
      <w:r>
        <w:t>.</w:t>
      </w:r>
      <w:r w:rsidRPr="00C374E0">
        <w:rPr>
          <w:i/>
        </w:rPr>
        <w:t xml:space="preserve"> </w:t>
      </w:r>
      <w:r>
        <w:t>https://doi.org/</w:t>
      </w:r>
      <w:r w:rsidRPr="001F4F80">
        <w:t>10.1023/A:1016093106338.</w:t>
      </w:r>
    </w:p>
    <w:p w14:paraId="3BED9FBB" w14:textId="77777777" w:rsidR="00D81577" w:rsidRPr="001F4F80" w:rsidRDefault="00D81577" w:rsidP="00D81577">
      <w:pPr>
        <w:pStyle w:val="MDPI81references"/>
        <w:numPr>
          <w:ilvl w:val="0"/>
          <w:numId w:val="15"/>
        </w:numPr>
      </w:pPr>
      <w:r w:rsidRPr="001F4F80">
        <w:t>Salazar,</w:t>
      </w:r>
      <w:r w:rsidRPr="00C374E0">
        <w:rPr>
          <w:i/>
        </w:rPr>
        <w:t xml:space="preserve"> </w:t>
      </w:r>
      <w:r w:rsidRPr="001F4F80">
        <w:t>W.;</w:t>
      </w:r>
      <w:r w:rsidRPr="00C374E0">
        <w:rPr>
          <w:i/>
        </w:rPr>
        <w:t xml:space="preserve"> </w:t>
      </w:r>
      <w:r w:rsidRPr="001F4F80">
        <w:t>Cruz-Grimaldo,</w:t>
      </w:r>
      <w:r w:rsidRPr="00C374E0">
        <w:rPr>
          <w:i/>
        </w:rPr>
        <w:t xml:space="preserve"> </w:t>
      </w:r>
      <w:r w:rsidRPr="001F4F80">
        <w:t>C.;</w:t>
      </w:r>
      <w:r w:rsidRPr="00C374E0">
        <w:rPr>
          <w:i/>
        </w:rPr>
        <w:t xml:space="preserve"> </w:t>
      </w:r>
      <w:r w:rsidRPr="001F4F80">
        <w:t>Lastra,</w:t>
      </w:r>
      <w:r w:rsidRPr="00C374E0">
        <w:rPr>
          <w:i/>
        </w:rPr>
        <w:t xml:space="preserve"> </w:t>
      </w:r>
      <w:r w:rsidRPr="001F4F80">
        <w:t>S.;</w:t>
      </w:r>
      <w:r w:rsidRPr="00C374E0">
        <w:rPr>
          <w:i/>
        </w:rPr>
        <w:t xml:space="preserve"> </w:t>
      </w:r>
      <w:r w:rsidRPr="001F4F80">
        <w:t>Rengifo,</w:t>
      </w:r>
      <w:r w:rsidRPr="00C374E0">
        <w:rPr>
          <w:i/>
        </w:rPr>
        <w:t xml:space="preserve"> </w:t>
      </w:r>
      <w:r w:rsidRPr="001F4F80">
        <w:t>R.;</w:t>
      </w:r>
      <w:r w:rsidRPr="00C374E0">
        <w:rPr>
          <w:i/>
        </w:rPr>
        <w:t xml:space="preserve"> </w:t>
      </w:r>
      <w:r w:rsidRPr="001F4F80">
        <w:t>Vargas-de-la-Cruz,</w:t>
      </w:r>
      <w:r w:rsidRPr="00C374E0">
        <w:rPr>
          <w:i/>
        </w:rPr>
        <w:t xml:space="preserve"> </w:t>
      </w:r>
      <w:r w:rsidRPr="001F4F80">
        <w:t>C</w:t>
      </w:r>
      <w:r w:rsidRPr="006D56E8">
        <w:t>.;</w:t>
      </w:r>
      <w:r w:rsidRPr="006D56E8">
        <w:rPr>
          <w:i/>
        </w:rPr>
        <w:t xml:space="preserve"> </w:t>
      </w:r>
      <w:r w:rsidRPr="006D56E8">
        <w:t>Godoy-Padilla,</w:t>
      </w:r>
      <w:r w:rsidRPr="006D56E8">
        <w:rPr>
          <w:i/>
        </w:rPr>
        <w:t xml:space="preserve"> </w:t>
      </w:r>
      <w:r w:rsidRPr="006D56E8">
        <w:t>D.;</w:t>
      </w:r>
      <w:r w:rsidRPr="006D56E8">
        <w:rPr>
          <w:i/>
        </w:rPr>
        <w:t xml:space="preserve"> </w:t>
      </w:r>
      <w:r w:rsidRPr="006D56E8">
        <w:t>Sessarego,</w:t>
      </w:r>
      <w:r w:rsidRPr="006D56E8">
        <w:rPr>
          <w:i/>
        </w:rPr>
        <w:t xml:space="preserve"> </w:t>
      </w:r>
      <w:r w:rsidRPr="006D56E8">
        <w:t>E.;</w:t>
      </w:r>
      <w:r w:rsidRPr="006D56E8">
        <w:rPr>
          <w:i/>
        </w:rPr>
        <w:t xml:space="preserve"> </w:t>
      </w:r>
      <w:r w:rsidRPr="006D56E8">
        <w:t>Cruz,</w:t>
      </w:r>
      <w:r w:rsidRPr="006D56E8">
        <w:rPr>
          <w:i/>
        </w:rPr>
        <w:t xml:space="preserve"> </w:t>
      </w:r>
      <w:r w:rsidRPr="006D56E8">
        <w:t>J.;</w:t>
      </w:r>
      <w:r w:rsidRPr="006D56E8">
        <w:rPr>
          <w:i/>
        </w:rPr>
        <w:t xml:space="preserve"> </w:t>
      </w:r>
      <w:r w:rsidRPr="006D56E8">
        <w:t>Solórzano,</w:t>
      </w:r>
      <w:r w:rsidRPr="006D56E8">
        <w:rPr>
          <w:i/>
        </w:rPr>
        <w:t xml:space="preserve"> </w:t>
      </w:r>
      <w:r w:rsidRPr="006D56E8">
        <w:t>R.</w:t>
      </w:r>
      <w:r w:rsidRPr="006D56E8">
        <w:rPr>
          <w:i/>
        </w:rPr>
        <w:t xml:space="preserve"> </w:t>
      </w:r>
      <w:r w:rsidRPr="006D56E8">
        <w:t>Nutritional</w:t>
      </w:r>
      <w:r w:rsidRPr="006D56E8">
        <w:rPr>
          <w:i/>
        </w:rPr>
        <w:t xml:space="preserve"> </w:t>
      </w:r>
      <w:r w:rsidRPr="006D56E8">
        <w:t>Quality</w:t>
      </w:r>
      <w:r w:rsidRPr="006D56E8">
        <w:rPr>
          <w:i/>
        </w:rPr>
        <w:t xml:space="preserve"> </w:t>
      </w:r>
      <w:r w:rsidRPr="006D56E8">
        <w:t>of</w:t>
      </w:r>
      <w:r w:rsidRPr="006D56E8">
        <w:rPr>
          <w:i/>
        </w:rPr>
        <w:t xml:space="preserve"> </w:t>
      </w:r>
      <w:r w:rsidRPr="006D56E8">
        <w:t>the</w:t>
      </w:r>
      <w:r w:rsidRPr="006D56E8">
        <w:rPr>
          <w:i/>
        </w:rPr>
        <w:t xml:space="preserve"> </w:t>
      </w:r>
      <w:r w:rsidRPr="006D56E8">
        <w:t>“</w:t>
      </w:r>
      <w:proofErr w:type="spellStart"/>
      <w:r w:rsidRPr="006D56E8">
        <w:t>Algarrobo</w:t>
      </w:r>
      <w:proofErr w:type="spellEnd"/>
      <w:r w:rsidRPr="006D56E8">
        <w:t>”</w:t>
      </w:r>
      <w:r w:rsidRPr="006D56E8">
        <w:rPr>
          <w:i/>
        </w:rPr>
        <w:t xml:space="preserve"> </w:t>
      </w:r>
      <w:proofErr w:type="spellStart"/>
      <w:r w:rsidRPr="006D56E8">
        <w:rPr>
          <w:i/>
          <w:iCs/>
        </w:rPr>
        <w:t>Neltuma</w:t>
      </w:r>
      <w:proofErr w:type="spellEnd"/>
      <w:r w:rsidRPr="006D56E8">
        <w:rPr>
          <w:i/>
          <w:iCs/>
        </w:rPr>
        <w:t xml:space="preserve"> pallida</w:t>
      </w:r>
      <w:r w:rsidRPr="006D56E8">
        <w:rPr>
          <w:i/>
        </w:rPr>
        <w:t xml:space="preserve"> </w:t>
      </w:r>
      <w:r w:rsidRPr="006D56E8">
        <w:t>Fruit</w:t>
      </w:r>
      <w:r w:rsidRPr="006D56E8">
        <w:rPr>
          <w:i/>
        </w:rPr>
        <w:t xml:space="preserve"> </w:t>
      </w:r>
      <w:r w:rsidRPr="006D56E8">
        <w:t>and</w:t>
      </w:r>
      <w:r w:rsidRPr="006D56E8">
        <w:rPr>
          <w:i/>
        </w:rPr>
        <w:t xml:space="preserve"> </w:t>
      </w:r>
      <w:r w:rsidRPr="006D56E8">
        <w:t>Its</w:t>
      </w:r>
      <w:r w:rsidRPr="006D56E8">
        <w:rPr>
          <w:i/>
        </w:rPr>
        <w:t xml:space="preserve"> </w:t>
      </w:r>
      <w:r w:rsidRPr="006D56E8">
        <w:t>Relationship</w:t>
      </w:r>
      <w:r w:rsidRPr="006D56E8">
        <w:rPr>
          <w:i/>
        </w:rPr>
        <w:t xml:space="preserve"> </w:t>
      </w:r>
      <w:r w:rsidRPr="006D56E8">
        <w:t>with</w:t>
      </w:r>
      <w:r w:rsidRPr="006D56E8">
        <w:rPr>
          <w:i/>
        </w:rPr>
        <w:t xml:space="preserve"> </w:t>
      </w:r>
      <w:r w:rsidRPr="006D56E8">
        <w:t>Soil</w:t>
      </w:r>
      <w:r w:rsidRPr="006D56E8">
        <w:rPr>
          <w:i/>
        </w:rPr>
        <w:t xml:space="preserve"> </w:t>
      </w:r>
      <w:r w:rsidRPr="006D56E8">
        <w:t>Properties</w:t>
      </w:r>
      <w:r w:rsidRPr="006D56E8">
        <w:rPr>
          <w:i/>
        </w:rPr>
        <w:t xml:space="preserve"> </w:t>
      </w:r>
      <w:r w:rsidRPr="006D56E8">
        <w:t>and</w:t>
      </w:r>
      <w:r w:rsidRPr="006D56E8">
        <w:rPr>
          <w:i/>
        </w:rPr>
        <w:t xml:space="preserve"> </w:t>
      </w:r>
      <w:r w:rsidRPr="006D56E8">
        <w:t>Vegetation</w:t>
      </w:r>
      <w:r w:rsidRPr="006D56E8">
        <w:rPr>
          <w:i/>
        </w:rPr>
        <w:t xml:space="preserve"> </w:t>
      </w:r>
      <w:r w:rsidRPr="006D56E8">
        <w:t>Indices</w:t>
      </w:r>
      <w:r w:rsidRPr="006D56E8">
        <w:rPr>
          <w:i/>
        </w:rPr>
        <w:t xml:space="preserve"> </w:t>
      </w:r>
      <w:r w:rsidRPr="006D56E8">
        <w:t>in</w:t>
      </w:r>
      <w:r w:rsidRPr="006D56E8">
        <w:rPr>
          <w:i/>
        </w:rPr>
        <w:t xml:space="preserve"> </w:t>
      </w:r>
      <w:r w:rsidRPr="006D56E8">
        <w:t>the</w:t>
      </w:r>
      <w:r w:rsidRPr="006D56E8">
        <w:rPr>
          <w:i/>
        </w:rPr>
        <w:t xml:space="preserve"> </w:t>
      </w:r>
      <w:r w:rsidRPr="006D56E8">
        <w:t>Dry</w:t>
      </w:r>
      <w:r w:rsidRPr="006D56E8">
        <w:rPr>
          <w:i/>
        </w:rPr>
        <w:t xml:space="preserve"> </w:t>
      </w:r>
      <w:r w:rsidRPr="006D56E8">
        <w:t>Forests</w:t>
      </w:r>
      <w:r w:rsidRPr="006D56E8">
        <w:rPr>
          <w:i/>
        </w:rPr>
        <w:t xml:space="preserve"> </w:t>
      </w:r>
      <w:r w:rsidRPr="006D56E8">
        <w:t>of</w:t>
      </w:r>
      <w:r w:rsidRPr="006D56E8">
        <w:rPr>
          <w:i/>
        </w:rPr>
        <w:t xml:space="preserve"> </w:t>
      </w:r>
      <w:r w:rsidRPr="006D56E8">
        <w:t>Northern</w:t>
      </w:r>
      <w:r w:rsidRPr="006D56E8">
        <w:rPr>
          <w:i/>
        </w:rPr>
        <w:t xml:space="preserve"> </w:t>
      </w:r>
      <w:r w:rsidRPr="006D56E8">
        <w:t>Peru.</w:t>
      </w:r>
      <w:r w:rsidRPr="006D56E8">
        <w:rPr>
          <w:i/>
        </w:rPr>
        <w:t xml:space="preserve"> </w:t>
      </w:r>
      <w:r w:rsidRPr="006D56E8">
        <w:rPr>
          <w:i/>
          <w:iCs/>
        </w:rPr>
        <w:t>Sustainability</w:t>
      </w:r>
      <w:r w:rsidRPr="006D56E8">
        <w:rPr>
          <w:i/>
        </w:rPr>
        <w:t xml:space="preserve"> </w:t>
      </w:r>
      <w:r w:rsidRPr="006D56E8">
        <w:rPr>
          <w:b/>
          <w:bCs/>
        </w:rPr>
        <w:t>2025</w:t>
      </w:r>
      <w:r w:rsidRPr="006D56E8">
        <w:t>,</w:t>
      </w:r>
      <w:r w:rsidRPr="006D56E8">
        <w:rPr>
          <w:i/>
        </w:rPr>
        <w:t xml:space="preserve"> </w:t>
      </w:r>
      <w:r w:rsidRPr="006D56E8">
        <w:rPr>
          <w:i/>
          <w:iCs/>
        </w:rPr>
        <w:t>17</w:t>
      </w:r>
      <w:r w:rsidRPr="006D56E8">
        <w:t>,</w:t>
      </w:r>
      <w:r w:rsidRPr="006D56E8">
        <w:rPr>
          <w:i/>
        </w:rPr>
        <w:t xml:space="preserve"> </w:t>
      </w:r>
      <w:r w:rsidRPr="006D56E8">
        <w:t>8296.</w:t>
      </w:r>
      <w:r w:rsidRPr="006D56E8">
        <w:rPr>
          <w:i/>
        </w:rPr>
        <w:t xml:space="preserve"> </w:t>
      </w:r>
      <w:r w:rsidRPr="006D56E8">
        <w:t>https</w:t>
      </w:r>
      <w:r w:rsidRPr="007A1038">
        <w:t>://doi.org</w:t>
      </w:r>
      <w:r>
        <w:t>/</w:t>
      </w:r>
      <w:r w:rsidRPr="001F4F80">
        <w:t>10.3390/su17188296.</w:t>
      </w:r>
    </w:p>
    <w:p w14:paraId="26159AC2" w14:textId="77777777" w:rsidR="00D81577" w:rsidRPr="00217A21" w:rsidRDefault="00D81577" w:rsidP="00D81577">
      <w:pPr>
        <w:pStyle w:val="MDPI81references"/>
        <w:numPr>
          <w:ilvl w:val="0"/>
          <w:numId w:val="15"/>
        </w:numPr>
        <w:rPr>
          <w:highlight w:val="yellow"/>
        </w:rPr>
      </w:pPr>
      <w:r w:rsidRPr="00217A21">
        <w:rPr>
          <w:highlight w:val="yellow"/>
        </w:rPr>
        <w:t>Grados,</w:t>
      </w:r>
      <w:r w:rsidRPr="00217A21">
        <w:rPr>
          <w:i/>
          <w:highlight w:val="yellow"/>
        </w:rPr>
        <w:t xml:space="preserve"> </w:t>
      </w:r>
      <w:r w:rsidRPr="00217A21">
        <w:rPr>
          <w:highlight w:val="yellow"/>
        </w:rPr>
        <w:t>N.;</w:t>
      </w:r>
      <w:r w:rsidRPr="00217A21">
        <w:rPr>
          <w:i/>
          <w:highlight w:val="yellow"/>
        </w:rPr>
        <w:t xml:space="preserve"> </w:t>
      </w:r>
      <w:r w:rsidRPr="00217A21">
        <w:rPr>
          <w:highlight w:val="yellow"/>
        </w:rPr>
        <w:t>Cruz,</w:t>
      </w:r>
      <w:r w:rsidRPr="00217A21">
        <w:rPr>
          <w:i/>
          <w:highlight w:val="yellow"/>
        </w:rPr>
        <w:t xml:space="preserve"> </w:t>
      </w:r>
      <w:r w:rsidRPr="00217A21">
        <w:rPr>
          <w:highlight w:val="yellow"/>
        </w:rPr>
        <w:t>G.;</w:t>
      </w:r>
      <w:r w:rsidRPr="00217A21">
        <w:rPr>
          <w:i/>
          <w:highlight w:val="yellow"/>
        </w:rPr>
        <w:t xml:space="preserve"> </w:t>
      </w:r>
      <w:r w:rsidRPr="00217A21">
        <w:rPr>
          <w:highlight w:val="yellow"/>
        </w:rPr>
        <w:t>Albán,</w:t>
      </w:r>
      <w:r w:rsidRPr="00217A21">
        <w:rPr>
          <w:i/>
          <w:highlight w:val="yellow"/>
        </w:rPr>
        <w:t xml:space="preserve"> </w:t>
      </w:r>
      <w:r w:rsidRPr="00217A21">
        <w:rPr>
          <w:highlight w:val="yellow"/>
        </w:rPr>
        <w:t>L.;</w:t>
      </w:r>
      <w:r w:rsidRPr="00217A21">
        <w:rPr>
          <w:i/>
          <w:highlight w:val="yellow"/>
        </w:rPr>
        <w:t xml:space="preserve"> </w:t>
      </w:r>
      <w:r w:rsidRPr="00217A21">
        <w:rPr>
          <w:highlight w:val="yellow"/>
        </w:rPr>
        <w:t>Felker,</w:t>
      </w:r>
      <w:r w:rsidRPr="00217A21">
        <w:rPr>
          <w:i/>
          <w:highlight w:val="yellow"/>
        </w:rPr>
        <w:t xml:space="preserve"> </w:t>
      </w:r>
      <w:r w:rsidRPr="00217A21">
        <w:rPr>
          <w:highlight w:val="yellow"/>
        </w:rPr>
        <w:t>P.</w:t>
      </w:r>
      <w:r w:rsidRPr="00217A21">
        <w:rPr>
          <w:i/>
          <w:highlight w:val="yellow"/>
        </w:rPr>
        <w:t xml:space="preserve"> </w:t>
      </w:r>
      <w:r w:rsidRPr="00217A21">
        <w:rPr>
          <w:highlight w:val="yellow"/>
        </w:rPr>
        <w:t>Peruvian</w:t>
      </w:r>
      <w:r w:rsidRPr="00217A21">
        <w:rPr>
          <w:i/>
          <w:highlight w:val="yellow"/>
        </w:rPr>
        <w:t xml:space="preserve"> </w:t>
      </w:r>
      <w:r>
        <w:rPr>
          <w:i/>
          <w:iCs/>
          <w:highlight w:val="yellow"/>
        </w:rPr>
        <w:t>Prosopis pallida</w:t>
      </w:r>
      <w:r w:rsidRPr="00217A21">
        <w:rPr>
          <w:highlight w:val="yellow"/>
        </w:rPr>
        <w:t>:</w:t>
      </w:r>
      <w:r w:rsidRPr="00217A21">
        <w:rPr>
          <w:i/>
          <w:highlight w:val="yellow"/>
        </w:rPr>
        <w:t xml:space="preserve"> </w:t>
      </w:r>
      <w:r w:rsidRPr="00217A21">
        <w:rPr>
          <w:highlight w:val="yellow"/>
        </w:rPr>
        <w:t>Its</w:t>
      </w:r>
      <w:r w:rsidRPr="00217A21">
        <w:rPr>
          <w:i/>
          <w:highlight w:val="yellow"/>
        </w:rPr>
        <w:t xml:space="preserve"> </w:t>
      </w:r>
      <w:r w:rsidRPr="00217A21">
        <w:rPr>
          <w:highlight w:val="yellow"/>
        </w:rPr>
        <w:t>Potential</w:t>
      </w:r>
      <w:r w:rsidRPr="00217A21">
        <w:rPr>
          <w:i/>
          <w:highlight w:val="yellow"/>
        </w:rPr>
        <w:t xml:space="preserve"> </w:t>
      </w:r>
      <w:r w:rsidRPr="00217A21">
        <w:rPr>
          <w:highlight w:val="yellow"/>
        </w:rPr>
        <w:t>to</w:t>
      </w:r>
      <w:r w:rsidRPr="00217A21">
        <w:rPr>
          <w:i/>
          <w:highlight w:val="yellow"/>
        </w:rPr>
        <w:t xml:space="preserve"> </w:t>
      </w:r>
      <w:r w:rsidRPr="00217A21">
        <w:rPr>
          <w:highlight w:val="yellow"/>
        </w:rPr>
        <w:t>Provide</w:t>
      </w:r>
      <w:r w:rsidRPr="00217A21">
        <w:rPr>
          <w:i/>
          <w:highlight w:val="yellow"/>
        </w:rPr>
        <w:t xml:space="preserve"> </w:t>
      </w:r>
      <w:r w:rsidRPr="00217A21">
        <w:rPr>
          <w:highlight w:val="yellow"/>
        </w:rPr>
        <w:t>Human</w:t>
      </w:r>
      <w:r w:rsidRPr="00217A21">
        <w:rPr>
          <w:i/>
          <w:highlight w:val="yellow"/>
        </w:rPr>
        <w:t xml:space="preserve"> </w:t>
      </w:r>
      <w:r w:rsidRPr="00217A21">
        <w:rPr>
          <w:highlight w:val="yellow"/>
        </w:rPr>
        <w:t>and</w:t>
      </w:r>
      <w:r w:rsidRPr="00217A21">
        <w:rPr>
          <w:i/>
          <w:highlight w:val="yellow"/>
        </w:rPr>
        <w:t xml:space="preserve"> </w:t>
      </w:r>
      <w:r w:rsidRPr="00217A21">
        <w:rPr>
          <w:highlight w:val="yellow"/>
        </w:rPr>
        <w:t>Livestock</w:t>
      </w:r>
      <w:r w:rsidRPr="00217A21">
        <w:rPr>
          <w:i/>
          <w:highlight w:val="yellow"/>
        </w:rPr>
        <w:t xml:space="preserve"> </w:t>
      </w:r>
      <w:r w:rsidRPr="00217A21">
        <w:rPr>
          <w:highlight w:val="yellow"/>
        </w:rPr>
        <w:t>Food</w:t>
      </w:r>
      <w:r w:rsidRPr="00217A21">
        <w:rPr>
          <w:i/>
          <w:highlight w:val="yellow"/>
        </w:rPr>
        <w:t xml:space="preserve"> </w:t>
      </w:r>
      <w:r w:rsidRPr="00217A21">
        <w:rPr>
          <w:highlight w:val="yellow"/>
        </w:rPr>
        <w:t>for</w:t>
      </w:r>
      <w:r w:rsidRPr="00217A21">
        <w:rPr>
          <w:i/>
          <w:highlight w:val="yellow"/>
        </w:rPr>
        <w:t xml:space="preserve"> </w:t>
      </w:r>
      <w:r w:rsidRPr="00217A21">
        <w:rPr>
          <w:highlight w:val="yellow"/>
        </w:rPr>
        <w:t>Tropical</w:t>
      </w:r>
      <w:r w:rsidRPr="00217A21">
        <w:rPr>
          <w:i/>
          <w:highlight w:val="yellow"/>
        </w:rPr>
        <w:t xml:space="preserve"> </w:t>
      </w:r>
      <w:r w:rsidRPr="00217A21">
        <w:rPr>
          <w:highlight w:val="yellow"/>
        </w:rPr>
        <w:t>Arid</w:t>
      </w:r>
      <w:r w:rsidRPr="00217A21">
        <w:rPr>
          <w:i/>
          <w:highlight w:val="yellow"/>
        </w:rPr>
        <w:t xml:space="preserve"> </w:t>
      </w:r>
      <w:r w:rsidRPr="00217A21">
        <w:rPr>
          <w:highlight w:val="yellow"/>
        </w:rPr>
        <w:t>Lands</w:t>
      </w:r>
      <w:r w:rsidRPr="00217A21">
        <w:rPr>
          <w:i/>
          <w:highlight w:val="yellow"/>
        </w:rPr>
        <w:t xml:space="preserve"> </w:t>
      </w:r>
      <w:r w:rsidRPr="00217A21">
        <w:rPr>
          <w:highlight w:val="yellow"/>
        </w:rPr>
        <w:t>of</w:t>
      </w:r>
      <w:r w:rsidRPr="00217A21">
        <w:rPr>
          <w:i/>
          <w:highlight w:val="yellow"/>
        </w:rPr>
        <w:t xml:space="preserve"> </w:t>
      </w:r>
      <w:r w:rsidRPr="00217A21">
        <w:rPr>
          <w:highlight w:val="yellow"/>
        </w:rPr>
        <w:t>the</w:t>
      </w:r>
      <w:r w:rsidRPr="00217A21">
        <w:rPr>
          <w:i/>
          <w:highlight w:val="yellow"/>
        </w:rPr>
        <w:t xml:space="preserve"> </w:t>
      </w:r>
      <w:r w:rsidRPr="00217A21">
        <w:rPr>
          <w:highlight w:val="yellow"/>
        </w:rPr>
        <w:t>World.</w:t>
      </w:r>
      <w:r w:rsidRPr="00217A21">
        <w:rPr>
          <w:i/>
          <w:highlight w:val="yellow"/>
        </w:rPr>
        <w:t xml:space="preserve"> </w:t>
      </w:r>
      <w:r w:rsidRPr="00217A21">
        <w:rPr>
          <w:highlight w:val="yellow"/>
        </w:rPr>
        <w:t>In</w:t>
      </w:r>
      <w:r w:rsidRPr="00217A21">
        <w:rPr>
          <w:i/>
          <w:highlight w:val="yellow"/>
        </w:rPr>
        <w:t xml:space="preserve"> </w:t>
      </w:r>
      <w:r w:rsidRPr="00217A21">
        <w:rPr>
          <w:i/>
          <w:iCs/>
          <w:highlight w:val="yellow"/>
        </w:rPr>
        <w:t>Prosopis as a Heat Tolerant Nitrogen Fixing Desert Food Legume</w:t>
      </w:r>
      <w:r w:rsidRPr="00217A21">
        <w:rPr>
          <w:highlight w:val="yellow"/>
        </w:rPr>
        <w:t>;</w:t>
      </w:r>
      <w:r w:rsidRPr="00217A21">
        <w:rPr>
          <w:i/>
          <w:highlight w:val="yellow"/>
        </w:rPr>
        <w:t xml:space="preserve"> </w:t>
      </w:r>
      <w:r w:rsidRPr="00217A21">
        <w:rPr>
          <w:highlight w:val="yellow"/>
        </w:rPr>
        <w:t>Puppo,</w:t>
      </w:r>
      <w:r w:rsidRPr="00217A21">
        <w:rPr>
          <w:i/>
          <w:highlight w:val="yellow"/>
        </w:rPr>
        <w:t xml:space="preserve"> </w:t>
      </w:r>
      <w:r w:rsidRPr="00217A21">
        <w:rPr>
          <w:highlight w:val="yellow"/>
        </w:rPr>
        <w:t>M.C.,</w:t>
      </w:r>
      <w:r w:rsidRPr="00217A21">
        <w:rPr>
          <w:i/>
          <w:highlight w:val="yellow"/>
        </w:rPr>
        <w:t xml:space="preserve"> </w:t>
      </w:r>
      <w:r w:rsidRPr="00217A21">
        <w:rPr>
          <w:highlight w:val="yellow"/>
        </w:rPr>
        <w:t>Felker,</w:t>
      </w:r>
      <w:r w:rsidRPr="00217A21">
        <w:rPr>
          <w:i/>
          <w:highlight w:val="yellow"/>
        </w:rPr>
        <w:t xml:space="preserve"> </w:t>
      </w:r>
      <w:r w:rsidRPr="00217A21">
        <w:rPr>
          <w:highlight w:val="yellow"/>
        </w:rPr>
        <w:t>P.,</w:t>
      </w:r>
      <w:r w:rsidRPr="00217A21">
        <w:rPr>
          <w:i/>
          <w:highlight w:val="yellow"/>
        </w:rPr>
        <w:t xml:space="preserve"> </w:t>
      </w:r>
      <w:r w:rsidRPr="00217A21">
        <w:rPr>
          <w:highlight w:val="yellow"/>
        </w:rPr>
        <w:t>Eds.;</w:t>
      </w:r>
      <w:r w:rsidRPr="00217A21">
        <w:rPr>
          <w:i/>
          <w:highlight w:val="yellow"/>
        </w:rPr>
        <w:t xml:space="preserve"> </w:t>
      </w:r>
      <w:r w:rsidRPr="00217A21">
        <w:rPr>
          <w:highlight w:val="yellow"/>
        </w:rPr>
        <w:t>Academic</w:t>
      </w:r>
      <w:r w:rsidRPr="00217A21">
        <w:rPr>
          <w:i/>
          <w:highlight w:val="yellow"/>
        </w:rPr>
        <w:t xml:space="preserve"> </w:t>
      </w:r>
      <w:r w:rsidRPr="00217A21">
        <w:rPr>
          <w:highlight w:val="yellow"/>
        </w:rPr>
        <w:t>Press:</w:t>
      </w:r>
      <w:r w:rsidRPr="00217A21">
        <w:rPr>
          <w:i/>
          <w:highlight w:val="yellow"/>
        </w:rPr>
        <w:t xml:space="preserve"> </w:t>
      </w:r>
      <w:r w:rsidRPr="00217A21">
        <w:rPr>
          <w:highlight w:val="yellow"/>
        </w:rPr>
        <w:t>Cambridge,</w:t>
      </w:r>
      <w:r w:rsidRPr="00217A21">
        <w:rPr>
          <w:i/>
          <w:highlight w:val="yellow"/>
        </w:rPr>
        <w:t xml:space="preserve"> </w:t>
      </w:r>
      <w:r w:rsidRPr="00217A21">
        <w:rPr>
          <w:highlight w:val="yellow"/>
        </w:rPr>
        <w:t>MA,</w:t>
      </w:r>
      <w:r w:rsidRPr="00217A21">
        <w:rPr>
          <w:i/>
          <w:highlight w:val="yellow"/>
        </w:rPr>
        <w:t xml:space="preserve"> </w:t>
      </w:r>
      <w:r w:rsidRPr="00217A21">
        <w:rPr>
          <w:highlight w:val="yellow"/>
        </w:rPr>
        <w:t>USA,</w:t>
      </w:r>
      <w:r w:rsidRPr="00217A21">
        <w:rPr>
          <w:i/>
          <w:highlight w:val="yellow"/>
        </w:rPr>
        <w:t xml:space="preserve"> </w:t>
      </w:r>
      <w:r w:rsidRPr="00217A21">
        <w:rPr>
          <w:highlight w:val="yellow"/>
        </w:rPr>
        <w:t>2022;</w:t>
      </w:r>
      <w:r w:rsidRPr="00217A21">
        <w:rPr>
          <w:i/>
          <w:highlight w:val="yellow"/>
        </w:rPr>
        <w:t xml:space="preserve"> </w:t>
      </w:r>
      <w:r w:rsidRPr="00217A21">
        <w:rPr>
          <w:highlight w:val="yellow"/>
        </w:rPr>
        <w:t>pp.</w:t>
      </w:r>
      <w:r w:rsidRPr="00217A21">
        <w:rPr>
          <w:i/>
          <w:highlight w:val="yellow"/>
        </w:rPr>
        <w:t xml:space="preserve"> </w:t>
      </w:r>
      <w:r w:rsidRPr="00217A21">
        <w:rPr>
          <w:highlight w:val="yellow"/>
        </w:rPr>
        <w:t>241–251,</w:t>
      </w:r>
      <w:r w:rsidRPr="00217A21">
        <w:rPr>
          <w:i/>
          <w:highlight w:val="yellow"/>
        </w:rPr>
        <w:t xml:space="preserve"> </w:t>
      </w:r>
      <w:r w:rsidRPr="00217A21">
        <w:rPr>
          <w:highlight w:val="yellow"/>
        </w:rPr>
        <w:t>ISBN</w:t>
      </w:r>
      <w:r w:rsidRPr="00217A21">
        <w:rPr>
          <w:i/>
          <w:highlight w:val="yellow"/>
        </w:rPr>
        <w:t xml:space="preserve"> </w:t>
      </w:r>
      <w:r w:rsidRPr="00217A21">
        <w:rPr>
          <w:highlight w:val="yellow"/>
        </w:rPr>
        <w:t>978-0-12-823320-7.</w:t>
      </w:r>
    </w:p>
    <w:p w14:paraId="25DEC571" w14:textId="77777777" w:rsidR="00D81577" w:rsidRPr="001F4F80" w:rsidRDefault="00D81577" w:rsidP="00D81577">
      <w:pPr>
        <w:pStyle w:val="MDPI81references"/>
        <w:numPr>
          <w:ilvl w:val="0"/>
          <w:numId w:val="15"/>
        </w:numPr>
      </w:pPr>
      <w:r w:rsidRPr="00062DC2">
        <w:t>Castañeda-Garzón,</w:t>
      </w:r>
      <w:r w:rsidRPr="00062DC2">
        <w:rPr>
          <w:i/>
        </w:rPr>
        <w:t xml:space="preserve"> </w:t>
      </w:r>
      <w:r w:rsidRPr="00062DC2">
        <w:t>S.L.;</w:t>
      </w:r>
      <w:r w:rsidRPr="00062DC2">
        <w:rPr>
          <w:i/>
        </w:rPr>
        <w:t xml:space="preserve"> </w:t>
      </w:r>
      <w:r w:rsidRPr="00062DC2">
        <w:t>Arenas-Rubio,</w:t>
      </w:r>
      <w:r w:rsidRPr="00062DC2">
        <w:rPr>
          <w:i/>
        </w:rPr>
        <w:t xml:space="preserve"> </w:t>
      </w:r>
      <w:r w:rsidRPr="00062DC2">
        <w:t>I.;</w:t>
      </w:r>
      <w:r w:rsidRPr="00062DC2">
        <w:rPr>
          <w:i/>
        </w:rPr>
        <w:t xml:space="preserve"> </w:t>
      </w:r>
      <w:r w:rsidRPr="00062DC2">
        <w:t>Argüelles-Cárdenas,</w:t>
      </w:r>
      <w:r w:rsidRPr="00062DC2">
        <w:rPr>
          <w:i/>
        </w:rPr>
        <w:t xml:space="preserve"> </w:t>
      </w:r>
      <w:r w:rsidRPr="00062DC2">
        <w:t>J.H.;</w:t>
      </w:r>
      <w:r w:rsidRPr="00062DC2">
        <w:rPr>
          <w:i/>
        </w:rPr>
        <w:t xml:space="preserve"> </w:t>
      </w:r>
      <w:r w:rsidRPr="00062DC2">
        <w:t>Montero-Cantillo,</w:t>
      </w:r>
      <w:r w:rsidRPr="00062DC2">
        <w:rPr>
          <w:i/>
        </w:rPr>
        <w:t xml:space="preserve"> </w:t>
      </w:r>
      <w:r w:rsidRPr="00062DC2">
        <w:t>Y.D.;</w:t>
      </w:r>
      <w:r w:rsidRPr="00062DC2">
        <w:rPr>
          <w:i/>
        </w:rPr>
        <w:t xml:space="preserve"> </w:t>
      </w:r>
      <w:r w:rsidRPr="00062DC2">
        <w:t>Gutiérrez-Berdugo,</w:t>
      </w:r>
      <w:r w:rsidRPr="00062DC2">
        <w:rPr>
          <w:i/>
        </w:rPr>
        <w:t xml:space="preserve"> </w:t>
      </w:r>
      <w:r w:rsidRPr="00062DC2">
        <w:t>I.A.;</w:t>
      </w:r>
      <w:r w:rsidRPr="00062DC2">
        <w:rPr>
          <w:i/>
        </w:rPr>
        <w:t xml:space="preserve"> </w:t>
      </w:r>
      <w:r w:rsidRPr="00062DC2">
        <w:t>Zuluaga-Peláez,</w:t>
      </w:r>
      <w:r w:rsidRPr="00062DC2">
        <w:rPr>
          <w:i/>
        </w:rPr>
        <w:t xml:space="preserve"> </w:t>
      </w:r>
      <w:r w:rsidRPr="00062DC2">
        <w:t>J.J.</w:t>
      </w:r>
      <w:r w:rsidRPr="00062DC2">
        <w:rPr>
          <w:i/>
        </w:rPr>
        <w:t xml:space="preserve"> </w:t>
      </w:r>
      <w:r w:rsidRPr="00062DC2">
        <w:t>Caracterización</w:t>
      </w:r>
      <w:r w:rsidRPr="00062DC2">
        <w:rPr>
          <w:i/>
        </w:rPr>
        <w:t xml:space="preserve"> </w:t>
      </w:r>
      <w:r w:rsidRPr="00062DC2">
        <w:t>de</w:t>
      </w:r>
      <w:r w:rsidRPr="00062DC2">
        <w:rPr>
          <w:i/>
        </w:rPr>
        <w:t xml:space="preserve"> </w:t>
      </w:r>
      <w:r w:rsidRPr="00062DC2">
        <w:t>una</w:t>
      </w:r>
      <w:r w:rsidRPr="00062DC2">
        <w:rPr>
          <w:i/>
        </w:rPr>
        <w:t xml:space="preserve"> </w:t>
      </w:r>
      <w:proofErr w:type="spellStart"/>
      <w:r w:rsidRPr="00062DC2">
        <w:t>plantación</w:t>
      </w:r>
      <w:proofErr w:type="spellEnd"/>
      <w:r w:rsidRPr="00062DC2">
        <w:rPr>
          <w:i/>
        </w:rPr>
        <w:t xml:space="preserve"> </w:t>
      </w:r>
      <w:proofErr w:type="spellStart"/>
      <w:r w:rsidRPr="00062DC2">
        <w:t>juvenil</w:t>
      </w:r>
      <w:proofErr w:type="spellEnd"/>
      <w:r w:rsidRPr="00062DC2">
        <w:rPr>
          <w:i/>
        </w:rPr>
        <w:t xml:space="preserve"> </w:t>
      </w:r>
      <w:r w:rsidRPr="00062DC2">
        <w:t>de</w:t>
      </w:r>
      <w:r w:rsidRPr="00062DC2">
        <w:rPr>
          <w:i/>
        </w:rPr>
        <w:t xml:space="preserve"> </w:t>
      </w:r>
      <w:proofErr w:type="spellStart"/>
      <w:r w:rsidRPr="00062DC2">
        <w:rPr>
          <w:i/>
          <w:iCs/>
        </w:rPr>
        <w:t>Cavanillesia</w:t>
      </w:r>
      <w:proofErr w:type="spellEnd"/>
      <w:r w:rsidRPr="00062DC2">
        <w:rPr>
          <w:i/>
          <w:iCs/>
        </w:rPr>
        <w:t xml:space="preserve"> </w:t>
      </w:r>
      <w:proofErr w:type="spellStart"/>
      <w:r w:rsidRPr="00062DC2">
        <w:rPr>
          <w:i/>
          <w:iCs/>
        </w:rPr>
        <w:t>platanifolia</w:t>
      </w:r>
      <w:proofErr w:type="spellEnd"/>
      <w:r w:rsidRPr="00062DC2">
        <w:rPr>
          <w:i/>
        </w:rPr>
        <w:t xml:space="preserve"> </w:t>
      </w:r>
      <w:proofErr w:type="spellStart"/>
      <w:r w:rsidRPr="00062DC2">
        <w:t>en</w:t>
      </w:r>
      <w:proofErr w:type="spellEnd"/>
      <w:r w:rsidRPr="00062DC2">
        <w:rPr>
          <w:i/>
        </w:rPr>
        <w:t xml:space="preserve"> </w:t>
      </w:r>
      <w:r w:rsidRPr="00062DC2">
        <w:t>la</w:t>
      </w:r>
      <w:r w:rsidRPr="00062DC2">
        <w:rPr>
          <w:i/>
        </w:rPr>
        <w:t xml:space="preserve"> </w:t>
      </w:r>
      <w:r w:rsidRPr="00062DC2">
        <w:t>Zona</w:t>
      </w:r>
      <w:r w:rsidRPr="00062DC2">
        <w:rPr>
          <w:i/>
        </w:rPr>
        <w:t xml:space="preserve"> </w:t>
      </w:r>
      <w:r w:rsidRPr="00062DC2">
        <w:t>Bananera</w:t>
      </w:r>
      <w:r w:rsidRPr="00062DC2">
        <w:rPr>
          <w:i/>
        </w:rPr>
        <w:t xml:space="preserve"> </w:t>
      </w:r>
      <w:r w:rsidRPr="00062DC2">
        <w:t>Colombiana.</w:t>
      </w:r>
      <w:r w:rsidRPr="00062DC2">
        <w:rPr>
          <w:i/>
        </w:rPr>
        <w:t xml:space="preserve"> </w:t>
      </w:r>
      <w:r w:rsidRPr="001F4F80">
        <w:rPr>
          <w:i/>
          <w:iCs/>
        </w:rPr>
        <w:t>Madera</w:t>
      </w:r>
      <w:r w:rsidRPr="00C374E0">
        <w:rPr>
          <w:i/>
          <w:iCs/>
        </w:rPr>
        <w:t xml:space="preserve"> </w:t>
      </w:r>
      <w:r w:rsidRPr="001F4F80">
        <w:rPr>
          <w:i/>
          <w:iCs/>
        </w:rPr>
        <w:t>Bosques</w:t>
      </w:r>
      <w:r w:rsidRPr="00C374E0">
        <w:rPr>
          <w:i/>
        </w:rPr>
        <w:t xml:space="preserve"> </w:t>
      </w:r>
      <w:r w:rsidRPr="00C374E0">
        <w:rPr>
          <w:b/>
          <w:bCs/>
        </w:rPr>
        <w:t>2023</w:t>
      </w:r>
      <w:r w:rsidRPr="007A1038">
        <w:t>,</w:t>
      </w:r>
      <w:r w:rsidRPr="00C374E0">
        <w:rPr>
          <w:i/>
        </w:rPr>
        <w:t xml:space="preserve"> </w:t>
      </w:r>
      <w:r w:rsidRPr="007A1038">
        <w:rPr>
          <w:i/>
          <w:iCs/>
        </w:rPr>
        <w:t>29</w:t>
      </w:r>
      <w:r w:rsidRPr="007A1038">
        <w:t>,</w:t>
      </w:r>
      <w:r w:rsidRPr="00C374E0">
        <w:rPr>
          <w:i/>
        </w:rPr>
        <w:t xml:space="preserve"> </w:t>
      </w:r>
      <w:r w:rsidRPr="007A1038">
        <w:t>e2922495.</w:t>
      </w:r>
      <w:r w:rsidRPr="00C374E0">
        <w:rPr>
          <w:i/>
        </w:rPr>
        <w:t xml:space="preserve"> </w:t>
      </w:r>
      <w:r w:rsidRPr="007A1038">
        <w:t>https</w:t>
      </w:r>
      <w:r>
        <w:t>://doi.org/</w:t>
      </w:r>
      <w:r w:rsidRPr="001F4F80">
        <w:t>10.21829/myb.2023.2922495.</w:t>
      </w:r>
    </w:p>
    <w:p w14:paraId="6E494608" w14:textId="77777777" w:rsidR="00D81577" w:rsidRPr="00062DC2" w:rsidRDefault="00D81577" w:rsidP="00D81577">
      <w:pPr>
        <w:pStyle w:val="MDPI81references"/>
        <w:numPr>
          <w:ilvl w:val="0"/>
          <w:numId w:val="15"/>
        </w:numPr>
      </w:pPr>
      <w:r w:rsidRPr="00062DC2">
        <w:t>Paredes</w:t>
      </w:r>
      <w:r w:rsidRPr="00062DC2">
        <w:rPr>
          <w:i/>
        </w:rPr>
        <w:t xml:space="preserve"> </w:t>
      </w:r>
      <w:r w:rsidRPr="00062DC2">
        <w:t>Ulloa,</w:t>
      </w:r>
      <w:r w:rsidRPr="00062DC2">
        <w:rPr>
          <w:i/>
        </w:rPr>
        <w:t xml:space="preserve"> </w:t>
      </w:r>
      <w:r w:rsidRPr="00062DC2">
        <w:t>C.O.;</w:t>
      </w:r>
      <w:r w:rsidRPr="00062DC2">
        <w:rPr>
          <w:i/>
        </w:rPr>
        <w:t xml:space="preserve"> </w:t>
      </w:r>
      <w:r w:rsidRPr="00062DC2">
        <w:t>Viafara,</w:t>
      </w:r>
      <w:r w:rsidRPr="00062DC2">
        <w:rPr>
          <w:i/>
        </w:rPr>
        <w:t xml:space="preserve"> </w:t>
      </w:r>
      <w:r w:rsidRPr="00062DC2">
        <w:t>D.;</w:t>
      </w:r>
      <w:r w:rsidRPr="00062DC2">
        <w:rPr>
          <w:i/>
        </w:rPr>
        <w:t xml:space="preserve"> </w:t>
      </w:r>
      <w:r w:rsidRPr="00062DC2">
        <w:t>Dueñas,</w:t>
      </w:r>
      <w:r w:rsidRPr="00062DC2">
        <w:rPr>
          <w:i/>
        </w:rPr>
        <w:t xml:space="preserve"> </w:t>
      </w:r>
      <w:r w:rsidRPr="00062DC2">
        <w:t>Y.D.;</w:t>
      </w:r>
      <w:r w:rsidRPr="00062DC2">
        <w:rPr>
          <w:i/>
        </w:rPr>
        <w:t xml:space="preserve"> </w:t>
      </w:r>
      <w:r w:rsidRPr="00062DC2">
        <w:t>Villalta</w:t>
      </w:r>
      <w:r w:rsidRPr="00062DC2">
        <w:rPr>
          <w:i/>
        </w:rPr>
        <w:t xml:space="preserve"> </w:t>
      </w:r>
      <w:proofErr w:type="spellStart"/>
      <w:r w:rsidRPr="00062DC2">
        <w:t>Mazabanda</w:t>
      </w:r>
      <w:proofErr w:type="spellEnd"/>
      <w:r w:rsidRPr="00062DC2">
        <w:t>,</w:t>
      </w:r>
      <w:r w:rsidRPr="00062DC2">
        <w:rPr>
          <w:i/>
        </w:rPr>
        <w:t xml:space="preserve"> </w:t>
      </w:r>
      <w:r w:rsidRPr="00062DC2">
        <w:t>B.A.V.;</w:t>
      </w:r>
      <w:r w:rsidRPr="00062DC2">
        <w:rPr>
          <w:i/>
        </w:rPr>
        <w:t xml:space="preserve"> </w:t>
      </w:r>
      <w:r w:rsidRPr="00062DC2">
        <w:t>Machado</w:t>
      </w:r>
      <w:r w:rsidRPr="00062DC2">
        <w:rPr>
          <w:i/>
        </w:rPr>
        <w:t xml:space="preserve"> </w:t>
      </w:r>
      <w:r w:rsidRPr="00062DC2">
        <w:t>Cuzco,</w:t>
      </w:r>
      <w:r w:rsidRPr="00062DC2">
        <w:rPr>
          <w:i/>
        </w:rPr>
        <w:t xml:space="preserve"> </w:t>
      </w:r>
      <w:r w:rsidRPr="00062DC2">
        <w:t>J.A.;</w:t>
      </w:r>
      <w:r w:rsidRPr="00062DC2">
        <w:rPr>
          <w:i/>
        </w:rPr>
        <w:t xml:space="preserve"> </w:t>
      </w:r>
      <w:r w:rsidRPr="00062DC2">
        <w:t>Reyes</w:t>
      </w:r>
      <w:r w:rsidRPr="00062DC2">
        <w:rPr>
          <w:i/>
        </w:rPr>
        <w:t xml:space="preserve"> </w:t>
      </w:r>
      <w:r w:rsidRPr="00062DC2">
        <w:t>Mera,</w:t>
      </w:r>
      <w:r w:rsidRPr="00062DC2">
        <w:rPr>
          <w:i/>
        </w:rPr>
        <w:t xml:space="preserve"> </w:t>
      </w:r>
      <w:r w:rsidRPr="00062DC2">
        <w:t>J.J.</w:t>
      </w:r>
      <w:r w:rsidRPr="00062DC2">
        <w:rPr>
          <w:i/>
        </w:rPr>
        <w:t xml:space="preserve"> </w:t>
      </w:r>
      <w:r w:rsidRPr="00062DC2">
        <w:t>Caracterización</w:t>
      </w:r>
      <w:r w:rsidRPr="00062DC2">
        <w:rPr>
          <w:i/>
        </w:rPr>
        <w:t xml:space="preserve"> </w:t>
      </w:r>
      <w:r w:rsidRPr="00062DC2">
        <w:t>e</w:t>
      </w:r>
      <w:r w:rsidRPr="00062DC2">
        <w:rPr>
          <w:i/>
        </w:rPr>
        <w:t xml:space="preserve"> </w:t>
      </w:r>
      <w:r w:rsidRPr="00062DC2">
        <w:t>Identificación</w:t>
      </w:r>
      <w:r w:rsidRPr="00062DC2">
        <w:rPr>
          <w:i/>
        </w:rPr>
        <w:t xml:space="preserve"> </w:t>
      </w:r>
      <w:r w:rsidRPr="00062DC2">
        <w:t>de</w:t>
      </w:r>
      <w:r w:rsidRPr="00062DC2">
        <w:rPr>
          <w:i/>
        </w:rPr>
        <w:t xml:space="preserve"> </w:t>
      </w:r>
      <w:r w:rsidRPr="00062DC2">
        <w:t>Especies</w:t>
      </w:r>
      <w:r w:rsidRPr="00062DC2">
        <w:rPr>
          <w:i/>
        </w:rPr>
        <w:t xml:space="preserve"> </w:t>
      </w:r>
      <w:r w:rsidRPr="00062DC2">
        <w:t>Forestales</w:t>
      </w:r>
      <w:r w:rsidRPr="00062DC2">
        <w:rPr>
          <w:i/>
        </w:rPr>
        <w:t xml:space="preserve"> </w:t>
      </w:r>
      <w:r w:rsidRPr="00062DC2">
        <w:t>Nativas</w:t>
      </w:r>
      <w:r w:rsidRPr="00062DC2">
        <w:rPr>
          <w:i/>
        </w:rPr>
        <w:t xml:space="preserve"> </w:t>
      </w:r>
      <w:r w:rsidRPr="00062DC2">
        <w:t>como</w:t>
      </w:r>
      <w:r w:rsidRPr="00062DC2">
        <w:rPr>
          <w:i/>
        </w:rPr>
        <w:t xml:space="preserve"> </w:t>
      </w:r>
      <w:r w:rsidRPr="00062DC2">
        <w:t>Fuentes</w:t>
      </w:r>
      <w:r w:rsidRPr="00062DC2">
        <w:rPr>
          <w:i/>
        </w:rPr>
        <w:t xml:space="preserve"> </w:t>
      </w:r>
      <w:r w:rsidRPr="00062DC2">
        <w:t>de</w:t>
      </w:r>
      <w:r w:rsidRPr="00062DC2">
        <w:rPr>
          <w:i/>
        </w:rPr>
        <w:t xml:space="preserve"> </w:t>
      </w:r>
      <w:r w:rsidRPr="00062DC2">
        <w:t>Semilla</w:t>
      </w:r>
      <w:r w:rsidRPr="00062DC2">
        <w:rPr>
          <w:i/>
        </w:rPr>
        <w:t xml:space="preserve"> </w:t>
      </w:r>
      <w:r w:rsidRPr="00062DC2">
        <w:t>en</w:t>
      </w:r>
      <w:r w:rsidRPr="00062DC2">
        <w:rPr>
          <w:i/>
        </w:rPr>
        <w:t xml:space="preserve"> </w:t>
      </w:r>
      <w:r w:rsidRPr="00062DC2">
        <w:t>la</w:t>
      </w:r>
      <w:r w:rsidRPr="00062DC2">
        <w:rPr>
          <w:i/>
        </w:rPr>
        <w:t xml:space="preserve"> </w:t>
      </w:r>
      <w:r w:rsidRPr="00062DC2">
        <w:t>Amazonía</w:t>
      </w:r>
      <w:r w:rsidRPr="00062DC2">
        <w:rPr>
          <w:i/>
        </w:rPr>
        <w:t xml:space="preserve"> </w:t>
      </w:r>
      <w:r w:rsidRPr="00062DC2">
        <w:t>Ecuatoriana.</w:t>
      </w:r>
      <w:r w:rsidRPr="00062DC2">
        <w:rPr>
          <w:i/>
        </w:rPr>
        <w:t xml:space="preserve"> </w:t>
      </w:r>
      <w:proofErr w:type="spellStart"/>
      <w:r w:rsidRPr="00062DC2">
        <w:rPr>
          <w:i/>
          <w:iCs/>
        </w:rPr>
        <w:t>Cienc</w:t>
      </w:r>
      <w:proofErr w:type="spellEnd"/>
      <w:r w:rsidRPr="00062DC2">
        <w:rPr>
          <w:i/>
          <w:iCs/>
        </w:rPr>
        <w:t xml:space="preserve">. Lat. Rev. </w:t>
      </w:r>
      <w:proofErr w:type="spellStart"/>
      <w:r w:rsidRPr="00062DC2">
        <w:rPr>
          <w:i/>
          <w:iCs/>
        </w:rPr>
        <w:t>Científica</w:t>
      </w:r>
      <w:proofErr w:type="spellEnd"/>
      <w:r w:rsidRPr="00062DC2">
        <w:rPr>
          <w:i/>
          <w:iCs/>
        </w:rPr>
        <w:t xml:space="preserve"> </w:t>
      </w:r>
      <w:proofErr w:type="spellStart"/>
      <w:r w:rsidRPr="00062DC2">
        <w:rPr>
          <w:i/>
          <w:iCs/>
        </w:rPr>
        <w:t>Multidiscip</w:t>
      </w:r>
      <w:proofErr w:type="spellEnd"/>
      <w:r w:rsidRPr="00062DC2">
        <w:rPr>
          <w:i/>
          <w:iCs/>
        </w:rPr>
        <w:t xml:space="preserve">. </w:t>
      </w:r>
      <w:r w:rsidRPr="00062DC2">
        <w:rPr>
          <w:b/>
          <w:bCs/>
        </w:rPr>
        <w:t>2025</w:t>
      </w:r>
      <w:r w:rsidRPr="00062DC2">
        <w:t>,</w:t>
      </w:r>
      <w:r w:rsidRPr="00062DC2">
        <w:rPr>
          <w:i/>
        </w:rPr>
        <w:t xml:space="preserve"> </w:t>
      </w:r>
      <w:r w:rsidRPr="00062DC2">
        <w:rPr>
          <w:i/>
          <w:iCs/>
        </w:rPr>
        <w:t>9</w:t>
      </w:r>
      <w:r w:rsidRPr="00062DC2">
        <w:t>,</w:t>
      </w:r>
      <w:r w:rsidRPr="00062DC2">
        <w:rPr>
          <w:i/>
        </w:rPr>
        <w:t xml:space="preserve"> </w:t>
      </w:r>
      <w:r w:rsidRPr="00062DC2">
        <w:t>3242–3258.</w:t>
      </w:r>
      <w:r w:rsidRPr="00062DC2">
        <w:rPr>
          <w:i/>
        </w:rPr>
        <w:t xml:space="preserve"> </w:t>
      </w:r>
      <w:r w:rsidRPr="00062DC2">
        <w:t>https://doi.org/10.37811/cl_rcm.v9i2.17136.</w:t>
      </w:r>
    </w:p>
    <w:p w14:paraId="0C1093C6" w14:textId="77777777" w:rsidR="00D81577" w:rsidRPr="006D56E8" w:rsidRDefault="00D81577" w:rsidP="00D81577">
      <w:pPr>
        <w:pStyle w:val="MDPI81references"/>
        <w:numPr>
          <w:ilvl w:val="0"/>
          <w:numId w:val="15"/>
        </w:numPr>
      </w:pPr>
      <w:r w:rsidRPr="006D56E8">
        <w:t>López</w:t>
      </w:r>
      <w:r w:rsidRPr="006D56E8">
        <w:rPr>
          <w:i/>
        </w:rPr>
        <w:t xml:space="preserve"> </w:t>
      </w:r>
      <w:r w:rsidRPr="006D56E8">
        <w:t>Lauenstein,</w:t>
      </w:r>
      <w:r w:rsidRPr="006D56E8">
        <w:rPr>
          <w:i/>
        </w:rPr>
        <w:t xml:space="preserve"> </w:t>
      </w:r>
      <w:r w:rsidRPr="006D56E8">
        <w:t>D.;</w:t>
      </w:r>
      <w:r w:rsidRPr="006D56E8">
        <w:rPr>
          <w:i/>
        </w:rPr>
        <w:t xml:space="preserve"> </w:t>
      </w:r>
      <w:r w:rsidRPr="006D56E8">
        <w:t>Vega,</w:t>
      </w:r>
      <w:r w:rsidRPr="006D56E8">
        <w:rPr>
          <w:i/>
        </w:rPr>
        <w:t xml:space="preserve"> </w:t>
      </w:r>
      <w:r w:rsidRPr="006D56E8">
        <w:t>C.;</w:t>
      </w:r>
      <w:r w:rsidRPr="006D56E8">
        <w:rPr>
          <w:i/>
        </w:rPr>
        <w:t xml:space="preserve"> </w:t>
      </w:r>
      <w:r w:rsidRPr="006D56E8">
        <w:t>Verga,</w:t>
      </w:r>
      <w:r w:rsidRPr="006D56E8">
        <w:rPr>
          <w:i/>
        </w:rPr>
        <w:t xml:space="preserve"> </w:t>
      </w:r>
      <w:r w:rsidRPr="006D56E8">
        <w:t>A.;</w:t>
      </w:r>
      <w:r w:rsidRPr="006D56E8">
        <w:rPr>
          <w:i/>
        </w:rPr>
        <w:t xml:space="preserve"> </w:t>
      </w:r>
      <w:r w:rsidRPr="006D56E8">
        <w:t>Lascano,</w:t>
      </w:r>
      <w:r w:rsidRPr="006D56E8">
        <w:rPr>
          <w:i/>
        </w:rPr>
        <w:t xml:space="preserve"> </w:t>
      </w:r>
      <w:r w:rsidRPr="006D56E8">
        <w:t>H.R.;</w:t>
      </w:r>
      <w:r w:rsidRPr="006D56E8">
        <w:rPr>
          <w:i/>
        </w:rPr>
        <w:t xml:space="preserve"> </w:t>
      </w:r>
      <w:proofErr w:type="spellStart"/>
      <w:r w:rsidRPr="006D56E8">
        <w:t>Marchelli</w:t>
      </w:r>
      <w:proofErr w:type="spellEnd"/>
      <w:r w:rsidRPr="006D56E8">
        <w:t>,</w:t>
      </w:r>
      <w:r w:rsidRPr="006D56E8">
        <w:rPr>
          <w:i/>
        </w:rPr>
        <w:t xml:space="preserve"> </w:t>
      </w:r>
      <w:r w:rsidRPr="006D56E8">
        <w:t>P.</w:t>
      </w:r>
      <w:r w:rsidRPr="006D56E8">
        <w:rPr>
          <w:i/>
        </w:rPr>
        <w:t xml:space="preserve"> </w:t>
      </w:r>
      <w:r w:rsidRPr="006D56E8">
        <w:t>Local</w:t>
      </w:r>
      <w:r w:rsidRPr="006D56E8">
        <w:rPr>
          <w:i/>
        </w:rPr>
        <w:t xml:space="preserve"> </w:t>
      </w:r>
      <w:r w:rsidRPr="006D56E8">
        <w:t>Adaptative</w:t>
      </w:r>
      <w:r w:rsidRPr="006D56E8">
        <w:rPr>
          <w:i/>
        </w:rPr>
        <w:t xml:space="preserve"> </w:t>
      </w:r>
      <w:r w:rsidRPr="006D56E8">
        <w:t>Strategies</w:t>
      </w:r>
      <w:r w:rsidRPr="006D56E8">
        <w:rPr>
          <w:i/>
        </w:rPr>
        <w:t xml:space="preserve"> </w:t>
      </w:r>
      <w:r w:rsidRPr="006D56E8">
        <w:t>for</w:t>
      </w:r>
      <w:r w:rsidRPr="006D56E8">
        <w:rPr>
          <w:i/>
        </w:rPr>
        <w:t xml:space="preserve"> </w:t>
      </w:r>
      <w:r w:rsidRPr="006D56E8">
        <w:t>Coping</w:t>
      </w:r>
      <w:r w:rsidRPr="006D56E8">
        <w:rPr>
          <w:i/>
        </w:rPr>
        <w:t xml:space="preserve"> </w:t>
      </w:r>
      <w:r w:rsidRPr="006D56E8">
        <w:t>with</w:t>
      </w:r>
      <w:r w:rsidRPr="006D56E8">
        <w:rPr>
          <w:i/>
        </w:rPr>
        <w:t xml:space="preserve"> </w:t>
      </w:r>
      <w:r w:rsidRPr="006D56E8">
        <w:t>Drought</w:t>
      </w:r>
      <w:r w:rsidRPr="006D56E8">
        <w:rPr>
          <w:i/>
        </w:rPr>
        <w:t xml:space="preserve"> </w:t>
      </w:r>
      <w:r w:rsidRPr="006D56E8">
        <w:t>Stress</w:t>
      </w:r>
      <w:r w:rsidRPr="006D56E8">
        <w:rPr>
          <w:i/>
        </w:rPr>
        <w:t xml:space="preserve"> </w:t>
      </w:r>
      <w:r w:rsidRPr="006D56E8">
        <w:t>in</w:t>
      </w:r>
      <w:r w:rsidRPr="006D56E8">
        <w:rPr>
          <w:i/>
        </w:rPr>
        <w:t xml:space="preserve"> </w:t>
      </w:r>
      <w:proofErr w:type="spellStart"/>
      <w:r w:rsidRPr="006D56E8">
        <w:rPr>
          <w:i/>
          <w:iCs/>
        </w:rPr>
        <w:t>Neltuma</w:t>
      </w:r>
      <w:proofErr w:type="spellEnd"/>
      <w:r w:rsidRPr="006D56E8">
        <w:rPr>
          <w:i/>
          <w:iCs/>
        </w:rPr>
        <w:t xml:space="preserve"> alba</w:t>
      </w:r>
      <w:r w:rsidRPr="006D56E8">
        <w:rPr>
          <w:i/>
        </w:rPr>
        <w:t xml:space="preserve"> </w:t>
      </w:r>
      <w:r w:rsidRPr="006D56E8">
        <w:t>(Leguminosae,</w:t>
      </w:r>
      <w:r w:rsidRPr="006D56E8">
        <w:rPr>
          <w:i/>
        </w:rPr>
        <w:t xml:space="preserve"> </w:t>
      </w:r>
      <w:proofErr w:type="spellStart"/>
      <w:r w:rsidRPr="006D56E8">
        <w:t>Caesalpinioideae</w:t>
      </w:r>
      <w:proofErr w:type="spellEnd"/>
      <w:r w:rsidRPr="006D56E8">
        <w:t>)</w:t>
      </w:r>
      <w:r w:rsidRPr="006D56E8">
        <w:rPr>
          <w:i/>
        </w:rPr>
        <w:t xml:space="preserve"> </w:t>
      </w:r>
      <w:r w:rsidRPr="006D56E8">
        <w:t>Are</w:t>
      </w:r>
      <w:r w:rsidRPr="006D56E8">
        <w:rPr>
          <w:i/>
        </w:rPr>
        <w:t xml:space="preserve"> </w:t>
      </w:r>
      <w:r w:rsidRPr="006D56E8">
        <w:t>Associated</w:t>
      </w:r>
      <w:r w:rsidRPr="006D56E8">
        <w:rPr>
          <w:i/>
        </w:rPr>
        <w:t xml:space="preserve"> </w:t>
      </w:r>
      <w:r w:rsidRPr="006D56E8">
        <w:t>with</w:t>
      </w:r>
      <w:r w:rsidRPr="006D56E8">
        <w:rPr>
          <w:i/>
        </w:rPr>
        <w:t xml:space="preserve"> </w:t>
      </w:r>
      <w:r w:rsidRPr="006D56E8">
        <w:t>the</w:t>
      </w:r>
      <w:r w:rsidRPr="006D56E8">
        <w:rPr>
          <w:i/>
        </w:rPr>
        <w:t xml:space="preserve"> </w:t>
      </w:r>
      <w:r w:rsidRPr="006D56E8">
        <w:t>Timing</w:t>
      </w:r>
      <w:r w:rsidRPr="006D56E8">
        <w:rPr>
          <w:i/>
        </w:rPr>
        <w:t xml:space="preserve"> </w:t>
      </w:r>
      <w:r w:rsidRPr="006D56E8">
        <w:t>of</w:t>
      </w:r>
      <w:r w:rsidRPr="006D56E8">
        <w:rPr>
          <w:i/>
        </w:rPr>
        <w:t xml:space="preserve"> </w:t>
      </w:r>
      <w:r w:rsidRPr="006D56E8">
        <w:t>Leaf</w:t>
      </w:r>
      <w:r w:rsidRPr="006D56E8">
        <w:rPr>
          <w:i/>
        </w:rPr>
        <w:t xml:space="preserve"> </w:t>
      </w:r>
      <w:r w:rsidRPr="006D56E8">
        <w:t>Senescence.</w:t>
      </w:r>
      <w:r w:rsidRPr="006D56E8">
        <w:rPr>
          <w:i/>
        </w:rPr>
        <w:t xml:space="preserve"> </w:t>
      </w:r>
      <w:r w:rsidRPr="006D56E8">
        <w:rPr>
          <w:i/>
          <w:iCs/>
        </w:rPr>
        <w:t xml:space="preserve">New For. </w:t>
      </w:r>
      <w:r w:rsidRPr="006D56E8">
        <w:rPr>
          <w:b/>
          <w:bCs/>
        </w:rPr>
        <w:t>2025</w:t>
      </w:r>
      <w:r w:rsidRPr="006D56E8">
        <w:t>,</w:t>
      </w:r>
      <w:r w:rsidRPr="006D56E8">
        <w:rPr>
          <w:i/>
        </w:rPr>
        <w:t xml:space="preserve"> </w:t>
      </w:r>
      <w:r w:rsidRPr="006D56E8">
        <w:rPr>
          <w:i/>
          <w:iCs/>
        </w:rPr>
        <w:t>56</w:t>
      </w:r>
      <w:r w:rsidRPr="006D56E8">
        <w:t>,</w:t>
      </w:r>
      <w:r w:rsidRPr="006D56E8">
        <w:rPr>
          <w:i/>
        </w:rPr>
        <w:t xml:space="preserve"> </w:t>
      </w:r>
      <w:r w:rsidRPr="006D56E8">
        <w:t>28.</w:t>
      </w:r>
      <w:r w:rsidRPr="006D56E8">
        <w:rPr>
          <w:i/>
        </w:rPr>
        <w:t xml:space="preserve"> </w:t>
      </w:r>
      <w:r w:rsidRPr="006D56E8">
        <w:t>https://doi.org/10.1007/s11056-025-10096-8.</w:t>
      </w:r>
    </w:p>
    <w:p w14:paraId="7301D7F0" w14:textId="1C6B28D1" w:rsidR="00D81577" w:rsidRPr="006D56E8" w:rsidRDefault="00D81577" w:rsidP="00D81577">
      <w:pPr>
        <w:pStyle w:val="MDPI81references"/>
        <w:numPr>
          <w:ilvl w:val="0"/>
          <w:numId w:val="15"/>
        </w:numPr>
      </w:pPr>
      <w:r w:rsidRPr="006D56E8">
        <w:t>O’Reilly-</w:t>
      </w:r>
      <w:proofErr w:type="spellStart"/>
      <w:r w:rsidRPr="006D56E8">
        <w:t>Wapstra</w:t>
      </w:r>
      <w:proofErr w:type="spellEnd"/>
      <w:r w:rsidRPr="006D56E8">
        <w:t>,</w:t>
      </w:r>
      <w:r w:rsidRPr="006D56E8">
        <w:rPr>
          <w:i/>
        </w:rPr>
        <w:t xml:space="preserve"> </w:t>
      </w:r>
      <w:r w:rsidRPr="006D56E8">
        <w:t>J.M.;</w:t>
      </w:r>
      <w:r w:rsidRPr="006D56E8">
        <w:rPr>
          <w:i/>
        </w:rPr>
        <w:t xml:space="preserve"> </w:t>
      </w:r>
      <w:r w:rsidRPr="006D56E8">
        <w:t>Miller,</w:t>
      </w:r>
      <w:r w:rsidRPr="006D56E8">
        <w:rPr>
          <w:i/>
        </w:rPr>
        <w:t xml:space="preserve"> </w:t>
      </w:r>
      <w:r w:rsidRPr="006D56E8">
        <w:t>A.M.;</w:t>
      </w:r>
      <w:r w:rsidRPr="006D56E8">
        <w:rPr>
          <w:i/>
        </w:rPr>
        <w:t xml:space="preserve"> </w:t>
      </w:r>
      <w:r w:rsidRPr="006D56E8">
        <w:t>Hamilton,</w:t>
      </w:r>
      <w:r w:rsidRPr="006D56E8">
        <w:rPr>
          <w:i/>
        </w:rPr>
        <w:t xml:space="preserve"> </w:t>
      </w:r>
      <w:r w:rsidRPr="006D56E8">
        <w:t>M.G.;</w:t>
      </w:r>
      <w:r w:rsidRPr="006D56E8">
        <w:rPr>
          <w:i/>
        </w:rPr>
        <w:t xml:space="preserve"> </w:t>
      </w:r>
      <w:r w:rsidRPr="006D56E8">
        <w:t>Williams,</w:t>
      </w:r>
      <w:r w:rsidRPr="006D56E8">
        <w:rPr>
          <w:i/>
        </w:rPr>
        <w:t xml:space="preserve"> </w:t>
      </w:r>
      <w:r w:rsidRPr="006D56E8">
        <w:t>D.;</w:t>
      </w:r>
      <w:r w:rsidRPr="006D56E8">
        <w:rPr>
          <w:i/>
        </w:rPr>
        <w:t xml:space="preserve"> </w:t>
      </w:r>
      <w:r w:rsidRPr="006D56E8">
        <w:t>Glancy-Dean,</w:t>
      </w:r>
      <w:r w:rsidRPr="006D56E8">
        <w:rPr>
          <w:i/>
        </w:rPr>
        <w:t xml:space="preserve"> </w:t>
      </w:r>
      <w:r w:rsidRPr="006D56E8">
        <w:t>N.;</w:t>
      </w:r>
      <w:r w:rsidRPr="006D56E8">
        <w:rPr>
          <w:i/>
        </w:rPr>
        <w:t xml:space="preserve"> </w:t>
      </w:r>
      <w:r w:rsidRPr="006D56E8">
        <w:t>Potts,</w:t>
      </w:r>
      <w:r w:rsidRPr="006D56E8">
        <w:rPr>
          <w:i/>
        </w:rPr>
        <w:t xml:space="preserve"> </w:t>
      </w:r>
      <w:r w:rsidRPr="006D56E8">
        <w:t>B.M.</w:t>
      </w:r>
      <w:r w:rsidRPr="006D56E8">
        <w:rPr>
          <w:i/>
        </w:rPr>
        <w:t xml:space="preserve"> </w:t>
      </w:r>
      <w:r w:rsidRPr="006D56E8">
        <w:t>Chemical</w:t>
      </w:r>
      <w:r w:rsidRPr="006D56E8">
        <w:rPr>
          <w:i/>
        </w:rPr>
        <w:t xml:space="preserve"> </w:t>
      </w:r>
      <w:r w:rsidRPr="006D56E8">
        <w:t>Variation</w:t>
      </w:r>
      <w:r w:rsidRPr="006D56E8">
        <w:rPr>
          <w:i/>
        </w:rPr>
        <w:t xml:space="preserve"> </w:t>
      </w:r>
      <w:r w:rsidRPr="006D56E8">
        <w:t>in</w:t>
      </w:r>
      <w:r w:rsidRPr="006D56E8">
        <w:rPr>
          <w:i/>
        </w:rPr>
        <w:t xml:space="preserve"> </w:t>
      </w:r>
      <w:r w:rsidRPr="006D56E8">
        <w:t>a</w:t>
      </w:r>
      <w:r w:rsidRPr="006D56E8">
        <w:rPr>
          <w:i/>
        </w:rPr>
        <w:t xml:space="preserve"> </w:t>
      </w:r>
      <w:r w:rsidRPr="006D56E8">
        <w:t>Dominant</w:t>
      </w:r>
      <w:r w:rsidRPr="006D56E8">
        <w:rPr>
          <w:i/>
        </w:rPr>
        <w:t xml:space="preserve"> </w:t>
      </w:r>
      <w:r w:rsidRPr="006D56E8">
        <w:t>Tree</w:t>
      </w:r>
      <w:r w:rsidRPr="006D56E8">
        <w:rPr>
          <w:i/>
        </w:rPr>
        <w:t xml:space="preserve"> </w:t>
      </w:r>
      <w:r w:rsidRPr="006D56E8">
        <w:t>Species:</w:t>
      </w:r>
      <w:r w:rsidRPr="006D56E8">
        <w:rPr>
          <w:i/>
        </w:rPr>
        <w:t xml:space="preserve"> </w:t>
      </w:r>
      <w:r w:rsidRPr="006D56E8">
        <w:t>Population</w:t>
      </w:r>
      <w:r w:rsidRPr="006D56E8">
        <w:rPr>
          <w:i/>
        </w:rPr>
        <w:t xml:space="preserve"> </w:t>
      </w:r>
      <w:r w:rsidRPr="006D56E8">
        <w:t>Divergence,</w:t>
      </w:r>
      <w:r w:rsidRPr="006D56E8">
        <w:rPr>
          <w:i/>
        </w:rPr>
        <w:t xml:space="preserve"> </w:t>
      </w:r>
      <w:r w:rsidRPr="006D56E8">
        <w:t>Selection</w:t>
      </w:r>
      <w:r w:rsidRPr="006D56E8">
        <w:rPr>
          <w:i/>
        </w:rPr>
        <w:t xml:space="preserve"> </w:t>
      </w:r>
      <w:r w:rsidRPr="006D56E8">
        <w:t>and</w:t>
      </w:r>
      <w:r w:rsidRPr="006D56E8">
        <w:rPr>
          <w:i/>
        </w:rPr>
        <w:t xml:space="preserve"> </w:t>
      </w:r>
      <w:r w:rsidRPr="006D56E8">
        <w:t>Genetic</w:t>
      </w:r>
      <w:r w:rsidRPr="006D56E8">
        <w:rPr>
          <w:i/>
        </w:rPr>
        <w:t xml:space="preserve"> </w:t>
      </w:r>
      <w:r w:rsidRPr="006D56E8">
        <w:t>Stability</w:t>
      </w:r>
      <w:r w:rsidRPr="006D56E8">
        <w:rPr>
          <w:i/>
        </w:rPr>
        <w:t xml:space="preserve"> </w:t>
      </w:r>
      <w:r w:rsidRPr="006D56E8">
        <w:t>across</w:t>
      </w:r>
      <w:r w:rsidRPr="006D56E8">
        <w:rPr>
          <w:i/>
        </w:rPr>
        <w:t xml:space="preserve"> </w:t>
      </w:r>
      <w:r w:rsidRPr="006D56E8">
        <w:t>Environments.</w:t>
      </w:r>
      <w:r w:rsidRPr="006D56E8">
        <w:rPr>
          <w:i/>
        </w:rPr>
        <w:t xml:space="preserve"> </w:t>
      </w:r>
      <w:proofErr w:type="spellStart"/>
      <w:r w:rsidR="00CB12D3" w:rsidRPr="006D56E8">
        <w:rPr>
          <w:i/>
          <w:iCs/>
        </w:rPr>
        <w:t>PLoS</w:t>
      </w:r>
      <w:proofErr w:type="spellEnd"/>
      <w:r w:rsidR="00CB12D3" w:rsidRPr="006D56E8">
        <w:rPr>
          <w:i/>
          <w:iCs/>
        </w:rPr>
        <w:t xml:space="preserve"> ONE</w:t>
      </w:r>
      <w:r w:rsidRPr="006D56E8">
        <w:rPr>
          <w:i/>
        </w:rPr>
        <w:t xml:space="preserve"> </w:t>
      </w:r>
      <w:r w:rsidRPr="006D56E8">
        <w:rPr>
          <w:b/>
          <w:bCs/>
        </w:rPr>
        <w:t>2013</w:t>
      </w:r>
      <w:r w:rsidRPr="006D56E8">
        <w:t>,</w:t>
      </w:r>
      <w:r w:rsidRPr="006D56E8">
        <w:rPr>
          <w:i/>
        </w:rPr>
        <w:t xml:space="preserve"> </w:t>
      </w:r>
      <w:r w:rsidRPr="006D56E8">
        <w:rPr>
          <w:i/>
          <w:iCs/>
        </w:rPr>
        <w:t>8</w:t>
      </w:r>
      <w:r w:rsidRPr="006D56E8">
        <w:t>,</w:t>
      </w:r>
      <w:r w:rsidRPr="006D56E8">
        <w:rPr>
          <w:i/>
        </w:rPr>
        <w:t xml:space="preserve"> </w:t>
      </w:r>
      <w:r w:rsidRPr="006D56E8">
        <w:t>e58416.</w:t>
      </w:r>
      <w:r w:rsidRPr="006D56E8">
        <w:rPr>
          <w:i/>
        </w:rPr>
        <w:t xml:space="preserve"> </w:t>
      </w:r>
      <w:r w:rsidRPr="006D56E8">
        <w:t>https://doi.org/10.1371/journal.pone.0058416.</w:t>
      </w:r>
    </w:p>
    <w:p w14:paraId="28C5F731" w14:textId="77777777" w:rsidR="00D81577" w:rsidRPr="00062DC2" w:rsidRDefault="00D81577" w:rsidP="00D81577">
      <w:pPr>
        <w:pStyle w:val="MDPI81references"/>
        <w:numPr>
          <w:ilvl w:val="0"/>
          <w:numId w:val="15"/>
        </w:numPr>
      </w:pPr>
      <w:r w:rsidRPr="006D56E8">
        <w:lastRenderedPageBreak/>
        <w:t>Whitlock,</w:t>
      </w:r>
      <w:r w:rsidRPr="006D56E8">
        <w:rPr>
          <w:i/>
        </w:rPr>
        <w:t xml:space="preserve"> </w:t>
      </w:r>
      <w:r w:rsidRPr="006D56E8">
        <w:t>M.C.</w:t>
      </w:r>
      <w:r w:rsidRPr="006D56E8">
        <w:rPr>
          <w:i/>
        </w:rPr>
        <w:t xml:space="preserve"> </w:t>
      </w:r>
      <w:r w:rsidRPr="006D56E8">
        <w:t>Evolutionary</w:t>
      </w:r>
      <w:r w:rsidRPr="006D56E8">
        <w:rPr>
          <w:i/>
        </w:rPr>
        <w:t xml:space="preserve"> </w:t>
      </w:r>
      <w:r w:rsidRPr="006D56E8">
        <w:t>Inference</w:t>
      </w:r>
      <w:r w:rsidRPr="006D56E8">
        <w:rPr>
          <w:i/>
        </w:rPr>
        <w:t xml:space="preserve"> </w:t>
      </w:r>
      <w:r w:rsidRPr="006D56E8">
        <w:t>from</w:t>
      </w:r>
      <w:r w:rsidRPr="006D56E8">
        <w:rPr>
          <w:i/>
        </w:rPr>
        <w:t xml:space="preserve"> </w:t>
      </w:r>
      <w:r w:rsidRPr="006D56E8">
        <w:t>QST.</w:t>
      </w:r>
      <w:r w:rsidRPr="006D56E8">
        <w:rPr>
          <w:i/>
        </w:rPr>
        <w:t xml:space="preserve"> </w:t>
      </w:r>
      <w:r w:rsidRPr="006D56E8">
        <w:rPr>
          <w:i/>
          <w:iCs/>
        </w:rPr>
        <w:t xml:space="preserve">Mol. </w:t>
      </w:r>
      <w:r w:rsidRPr="00062DC2">
        <w:rPr>
          <w:i/>
          <w:iCs/>
        </w:rPr>
        <w:t xml:space="preserve">Ecol. </w:t>
      </w:r>
      <w:r w:rsidRPr="00062DC2">
        <w:rPr>
          <w:b/>
          <w:bCs/>
        </w:rPr>
        <w:t>2008</w:t>
      </w:r>
      <w:r w:rsidRPr="00062DC2">
        <w:t>,</w:t>
      </w:r>
      <w:r w:rsidRPr="00062DC2">
        <w:rPr>
          <w:i/>
        </w:rPr>
        <w:t xml:space="preserve"> </w:t>
      </w:r>
      <w:r w:rsidRPr="00062DC2">
        <w:rPr>
          <w:i/>
          <w:iCs/>
        </w:rPr>
        <w:t>17</w:t>
      </w:r>
      <w:r w:rsidRPr="00062DC2">
        <w:t>,</w:t>
      </w:r>
      <w:r w:rsidRPr="00062DC2">
        <w:rPr>
          <w:i/>
        </w:rPr>
        <w:t xml:space="preserve"> </w:t>
      </w:r>
      <w:r w:rsidRPr="00062DC2">
        <w:t>1885–1896.</w:t>
      </w:r>
      <w:r w:rsidRPr="00062DC2">
        <w:rPr>
          <w:i/>
        </w:rPr>
        <w:t xml:space="preserve"> </w:t>
      </w:r>
      <w:r w:rsidRPr="00062DC2">
        <w:t>https://doi.org/10.1111/j.1365-294X.2008.03712.x.</w:t>
      </w:r>
    </w:p>
    <w:p w14:paraId="4DA8E6F2" w14:textId="77777777" w:rsidR="00D81577" w:rsidRPr="006D56E8" w:rsidRDefault="00D81577" w:rsidP="00D81577">
      <w:pPr>
        <w:pStyle w:val="MDPI81references"/>
        <w:numPr>
          <w:ilvl w:val="0"/>
          <w:numId w:val="15"/>
        </w:numPr>
      </w:pPr>
      <w:r w:rsidRPr="006D56E8">
        <w:t>Brommer,</w:t>
      </w:r>
      <w:r w:rsidRPr="006D56E8">
        <w:rPr>
          <w:i/>
        </w:rPr>
        <w:t xml:space="preserve"> </w:t>
      </w:r>
      <w:r w:rsidRPr="006D56E8">
        <w:t>J.E.</w:t>
      </w:r>
      <w:r w:rsidRPr="006D56E8">
        <w:rPr>
          <w:i/>
        </w:rPr>
        <w:t xml:space="preserve"> </w:t>
      </w:r>
      <w:r w:rsidRPr="006D56E8">
        <w:t>Whither</w:t>
      </w:r>
      <w:r w:rsidRPr="006D56E8">
        <w:rPr>
          <w:i/>
        </w:rPr>
        <w:t xml:space="preserve"> </w:t>
      </w:r>
      <w:proofErr w:type="spellStart"/>
      <w:r w:rsidRPr="006D56E8">
        <w:t>Pst</w:t>
      </w:r>
      <w:proofErr w:type="spellEnd"/>
      <w:r w:rsidRPr="006D56E8">
        <w:t>?</w:t>
      </w:r>
      <w:r w:rsidRPr="006D56E8">
        <w:rPr>
          <w:i/>
        </w:rPr>
        <w:t xml:space="preserve"> </w:t>
      </w:r>
      <w:r w:rsidRPr="006D56E8">
        <w:t>The</w:t>
      </w:r>
      <w:r w:rsidRPr="006D56E8">
        <w:rPr>
          <w:i/>
        </w:rPr>
        <w:t xml:space="preserve"> </w:t>
      </w:r>
      <w:r w:rsidRPr="006D56E8">
        <w:t>Approximation</w:t>
      </w:r>
      <w:r w:rsidRPr="006D56E8">
        <w:rPr>
          <w:i/>
        </w:rPr>
        <w:t xml:space="preserve"> </w:t>
      </w:r>
      <w:r w:rsidRPr="006D56E8">
        <w:t>of</w:t>
      </w:r>
      <w:r w:rsidRPr="006D56E8">
        <w:rPr>
          <w:i/>
        </w:rPr>
        <w:t xml:space="preserve"> </w:t>
      </w:r>
      <w:proofErr w:type="spellStart"/>
      <w:r w:rsidRPr="006D56E8">
        <w:t>Qst</w:t>
      </w:r>
      <w:proofErr w:type="spellEnd"/>
      <w:r w:rsidRPr="006D56E8">
        <w:rPr>
          <w:i/>
        </w:rPr>
        <w:t xml:space="preserve"> </w:t>
      </w:r>
      <w:r w:rsidRPr="006D56E8">
        <w:t>by</w:t>
      </w:r>
      <w:r w:rsidRPr="006D56E8">
        <w:rPr>
          <w:i/>
        </w:rPr>
        <w:t xml:space="preserve"> </w:t>
      </w:r>
      <w:proofErr w:type="spellStart"/>
      <w:r w:rsidRPr="006D56E8">
        <w:t>Pst</w:t>
      </w:r>
      <w:proofErr w:type="spellEnd"/>
      <w:r w:rsidRPr="006D56E8">
        <w:rPr>
          <w:i/>
        </w:rPr>
        <w:t xml:space="preserve"> </w:t>
      </w:r>
      <w:r w:rsidRPr="006D56E8">
        <w:t>in</w:t>
      </w:r>
      <w:r w:rsidRPr="006D56E8">
        <w:rPr>
          <w:i/>
        </w:rPr>
        <w:t xml:space="preserve"> </w:t>
      </w:r>
      <w:r w:rsidRPr="006D56E8">
        <w:t>Evolutionary</w:t>
      </w:r>
      <w:r w:rsidRPr="006D56E8">
        <w:rPr>
          <w:i/>
        </w:rPr>
        <w:t xml:space="preserve"> </w:t>
      </w:r>
      <w:r w:rsidRPr="006D56E8">
        <w:t>and</w:t>
      </w:r>
      <w:r w:rsidRPr="006D56E8">
        <w:rPr>
          <w:i/>
        </w:rPr>
        <w:t xml:space="preserve"> </w:t>
      </w:r>
      <w:r w:rsidRPr="006D56E8">
        <w:t>Conservation</w:t>
      </w:r>
      <w:r w:rsidRPr="006D56E8">
        <w:rPr>
          <w:i/>
        </w:rPr>
        <w:t xml:space="preserve"> </w:t>
      </w:r>
      <w:r w:rsidRPr="006D56E8">
        <w:t>Biology.</w:t>
      </w:r>
      <w:r w:rsidRPr="006D56E8">
        <w:rPr>
          <w:i/>
        </w:rPr>
        <w:t xml:space="preserve"> </w:t>
      </w:r>
      <w:r w:rsidRPr="006D56E8">
        <w:rPr>
          <w:i/>
          <w:iCs/>
        </w:rPr>
        <w:t xml:space="preserve">J. Evol. Biol. </w:t>
      </w:r>
      <w:r w:rsidRPr="006D56E8">
        <w:rPr>
          <w:b/>
          <w:bCs/>
        </w:rPr>
        <w:t>2011</w:t>
      </w:r>
      <w:r w:rsidRPr="006D56E8">
        <w:t>,</w:t>
      </w:r>
      <w:r w:rsidRPr="006D56E8">
        <w:rPr>
          <w:i/>
        </w:rPr>
        <w:t xml:space="preserve"> </w:t>
      </w:r>
      <w:r w:rsidRPr="006D56E8">
        <w:rPr>
          <w:i/>
          <w:iCs/>
        </w:rPr>
        <w:t>24</w:t>
      </w:r>
      <w:r w:rsidRPr="006D56E8">
        <w:t>,</w:t>
      </w:r>
      <w:r w:rsidRPr="006D56E8">
        <w:rPr>
          <w:i/>
        </w:rPr>
        <w:t xml:space="preserve"> </w:t>
      </w:r>
      <w:r w:rsidRPr="006D56E8">
        <w:t>1160–1168.</w:t>
      </w:r>
      <w:r w:rsidRPr="006D56E8">
        <w:rPr>
          <w:i/>
        </w:rPr>
        <w:t xml:space="preserve"> </w:t>
      </w:r>
      <w:r w:rsidRPr="006D56E8">
        <w:t>https://doi.org/10.1111/j.1420-9101.2011.02268.x.</w:t>
      </w:r>
    </w:p>
    <w:p w14:paraId="63B0AB14" w14:textId="77777777" w:rsidR="00D81577" w:rsidRPr="006D56E8" w:rsidRDefault="00D81577" w:rsidP="00D81577">
      <w:pPr>
        <w:pStyle w:val="MDPI81references"/>
        <w:numPr>
          <w:ilvl w:val="0"/>
          <w:numId w:val="15"/>
        </w:numPr>
      </w:pPr>
      <w:r w:rsidRPr="006D56E8">
        <w:t>Power,</w:t>
      </w:r>
      <w:r w:rsidRPr="006D56E8">
        <w:rPr>
          <w:i/>
        </w:rPr>
        <w:t xml:space="preserve"> </w:t>
      </w:r>
      <w:r w:rsidRPr="006D56E8">
        <w:t>D.A.V.</w:t>
      </w:r>
      <w:r w:rsidRPr="006D56E8">
        <w:rPr>
          <w:i/>
        </w:rPr>
        <w:t xml:space="preserve"> </w:t>
      </w:r>
      <w:r w:rsidRPr="006D56E8">
        <w:t>Nasa</w:t>
      </w:r>
      <w:r w:rsidRPr="006D56E8">
        <w:rPr>
          <w:i/>
        </w:rPr>
        <w:t xml:space="preserve"> </w:t>
      </w:r>
      <w:proofErr w:type="spellStart"/>
      <w:r w:rsidRPr="006D56E8">
        <w:t>Power|Data</w:t>
      </w:r>
      <w:proofErr w:type="spellEnd"/>
      <w:r w:rsidRPr="006D56E8">
        <w:rPr>
          <w:i/>
        </w:rPr>
        <w:t xml:space="preserve"> </w:t>
      </w:r>
      <w:r w:rsidRPr="006D56E8">
        <w:t>Access</w:t>
      </w:r>
      <w:r w:rsidRPr="006D56E8">
        <w:rPr>
          <w:i/>
        </w:rPr>
        <w:t xml:space="preserve"> </w:t>
      </w:r>
      <w:r w:rsidRPr="006D56E8">
        <w:t>Viewer</w:t>
      </w:r>
      <w:r w:rsidRPr="006D56E8">
        <w:rPr>
          <w:i/>
        </w:rPr>
        <w:t xml:space="preserve"> </w:t>
      </w:r>
      <w:r w:rsidRPr="006D56E8">
        <w:t>(DAV).</w:t>
      </w:r>
      <w:r w:rsidRPr="006D56E8">
        <w:rPr>
          <w:i/>
        </w:rPr>
        <w:t xml:space="preserve"> </w:t>
      </w:r>
      <w:r w:rsidRPr="006D56E8">
        <w:t>Available</w:t>
      </w:r>
      <w:r w:rsidRPr="006D56E8">
        <w:rPr>
          <w:i/>
        </w:rPr>
        <w:t xml:space="preserve"> </w:t>
      </w:r>
      <w:r w:rsidRPr="006D56E8">
        <w:t>online:</w:t>
      </w:r>
      <w:r w:rsidRPr="006D56E8">
        <w:rPr>
          <w:i/>
        </w:rPr>
        <w:t xml:space="preserve"> </w:t>
      </w:r>
      <w:r w:rsidRPr="006D56E8">
        <w:t>https://power.larc.nasa.gov/data-access-viewer/</w:t>
      </w:r>
      <w:r w:rsidRPr="006D56E8">
        <w:rPr>
          <w:i/>
        </w:rPr>
        <w:t xml:space="preserve"> </w:t>
      </w:r>
      <w:r w:rsidRPr="006D56E8">
        <w:t>(accessed</w:t>
      </w:r>
      <w:r w:rsidRPr="006D56E8">
        <w:rPr>
          <w:i/>
        </w:rPr>
        <w:t xml:space="preserve"> </w:t>
      </w:r>
      <w:r w:rsidRPr="006D56E8">
        <w:t>on</w:t>
      </w:r>
      <w:r w:rsidRPr="006D56E8">
        <w:rPr>
          <w:i/>
        </w:rPr>
        <w:t xml:space="preserve"> </w:t>
      </w:r>
      <w:r w:rsidRPr="006D56E8">
        <w:t>22</w:t>
      </w:r>
      <w:r w:rsidRPr="006D56E8">
        <w:rPr>
          <w:i/>
        </w:rPr>
        <w:t xml:space="preserve"> </w:t>
      </w:r>
      <w:r w:rsidRPr="006D56E8">
        <w:t>July</w:t>
      </w:r>
      <w:r w:rsidRPr="006D56E8">
        <w:rPr>
          <w:i/>
        </w:rPr>
        <w:t xml:space="preserve"> </w:t>
      </w:r>
      <w:r w:rsidRPr="006D56E8">
        <w:t>2025).</w:t>
      </w:r>
    </w:p>
    <w:p w14:paraId="0B9FFDF4" w14:textId="13BDA05E" w:rsidR="00D81577" w:rsidRPr="0053576E" w:rsidRDefault="006D56E8" w:rsidP="00D81577">
      <w:pPr>
        <w:pStyle w:val="MDPI81references"/>
        <w:numPr>
          <w:ilvl w:val="0"/>
          <w:numId w:val="15"/>
        </w:numPr>
      </w:pPr>
      <w:r w:rsidRPr="00062DC2">
        <w:rPr>
          <w:iCs/>
          <w:highlight w:val="yellow"/>
        </w:rPr>
        <w:t xml:space="preserve">Ministerio del Ambiente. </w:t>
      </w:r>
      <w:proofErr w:type="spellStart"/>
      <w:r w:rsidR="00D81577" w:rsidRPr="0053576E">
        <w:rPr>
          <w:i/>
          <w:iCs/>
        </w:rPr>
        <w:t>Ministerio</w:t>
      </w:r>
      <w:proofErr w:type="spellEnd"/>
      <w:r w:rsidR="00D81577" w:rsidRPr="0053576E">
        <w:rPr>
          <w:i/>
          <w:iCs/>
        </w:rPr>
        <w:t xml:space="preserve"> del </w:t>
      </w:r>
      <w:proofErr w:type="spellStart"/>
      <w:r w:rsidR="00D81577" w:rsidRPr="0053576E">
        <w:rPr>
          <w:i/>
          <w:iCs/>
        </w:rPr>
        <w:t>Ambiente</w:t>
      </w:r>
      <w:proofErr w:type="spellEnd"/>
      <w:r w:rsidR="00D81577" w:rsidRPr="0053576E">
        <w:rPr>
          <w:i/>
          <w:iCs/>
        </w:rPr>
        <w:t xml:space="preserve"> Mapa Nacional de </w:t>
      </w:r>
      <w:proofErr w:type="spellStart"/>
      <w:r w:rsidR="00D81577" w:rsidRPr="0053576E">
        <w:rPr>
          <w:i/>
          <w:iCs/>
        </w:rPr>
        <w:t>Ecosistemas</w:t>
      </w:r>
      <w:proofErr w:type="spellEnd"/>
      <w:r w:rsidR="00D81577" w:rsidRPr="0053576E">
        <w:rPr>
          <w:i/>
          <w:iCs/>
        </w:rPr>
        <w:t xml:space="preserve"> del Perú</w:t>
      </w:r>
      <w:r w:rsidR="00D81577" w:rsidRPr="0053576E">
        <w:t>;</w:t>
      </w:r>
      <w:r w:rsidR="00D81577" w:rsidRPr="0053576E">
        <w:rPr>
          <w:i/>
        </w:rPr>
        <w:t xml:space="preserve"> </w:t>
      </w:r>
      <w:commentRangeStart w:id="174"/>
      <w:commentRangeStart w:id="175"/>
      <w:proofErr w:type="spellStart"/>
      <w:r w:rsidR="00D81577" w:rsidRPr="0053576E">
        <w:rPr>
          <w:iCs/>
          <w:highlight w:val="yellow"/>
        </w:rPr>
        <w:t>Ministerio</w:t>
      </w:r>
      <w:proofErr w:type="spellEnd"/>
      <w:r w:rsidR="00D81577" w:rsidRPr="0053576E">
        <w:rPr>
          <w:iCs/>
          <w:highlight w:val="yellow"/>
        </w:rPr>
        <w:t xml:space="preserve"> del </w:t>
      </w:r>
      <w:proofErr w:type="spellStart"/>
      <w:r w:rsidR="00D81577" w:rsidRPr="0053576E">
        <w:rPr>
          <w:iCs/>
          <w:highlight w:val="yellow"/>
        </w:rPr>
        <w:t>Ambiente</w:t>
      </w:r>
      <w:proofErr w:type="spellEnd"/>
      <w:r w:rsidR="00D81577" w:rsidRPr="0053576E">
        <w:rPr>
          <w:iCs/>
          <w:highlight w:val="yellow"/>
        </w:rPr>
        <w:t>: Lima, Peru</w:t>
      </w:r>
      <w:commentRangeEnd w:id="174"/>
      <w:r w:rsidR="00D81577">
        <w:rPr>
          <w:rStyle w:val="Refdecomentario"/>
          <w:rFonts w:eastAsia="SimSun"/>
          <w:lang w:eastAsia="zh-CN" w:bidi="ar-SA"/>
          <w14:ligatures w14:val="none"/>
        </w:rPr>
        <w:commentReference w:id="174"/>
      </w:r>
      <w:commentRangeEnd w:id="175"/>
      <w:r w:rsidR="0053576E">
        <w:rPr>
          <w:rStyle w:val="Refdecomentario"/>
          <w:rFonts w:eastAsia="SimSun"/>
          <w:lang w:eastAsia="zh-CN" w:bidi="ar-SA"/>
          <w14:ligatures w14:val="none"/>
        </w:rPr>
        <w:commentReference w:id="175"/>
      </w:r>
      <w:r w:rsidR="00D81577" w:rsidRPr="0053576E">
        <w:rPr>
          <w:iCs/>
        </w:rPr>
        <w:t xml:space="preserve">, </w:t>
      </w:r>
      <w:r w:rsidR="00D81577" w:rsidRPr="0053576E">
        <w:t>2019.</w:t>
      </w:r>
    </w:p>
    <w:p w14:paraId="13DE2B65" w14:textId="77777777" w:rsidR="00D81577" w:rsidRPr="001F4F80" w:rsidRDefault="00D81577" w:rsidP="00D81577">
      <w:pPr>
        <w:pStyle w:val="MDPI81references"/>
        <w:numPr>
          <w:ilvl w:val="0"/>
          <w:numId w:val="15"/>
        </w:numPr>
      </w:pPr>
      <w:proofErr w:type="spellStart"/>
      <w:r w:rsidRPr="001F4F80">
        <w:t>MacDicken</w:t>
      </w:r>
      <w:proofErr w:type="spellEnd"/>
      <w:r w:rsidRPr="001F4F80">
        <w:t>,</w:t>
      </w:r>
      <w:r w:rsidRPr="00C374E0">
        <w:rPr>
          <w:i/>
        </w:rPr>
        <w:t xml:space="preserve"> </w:t>
      </w:r>
      <w:r w:rsidRPr="001F4F80">
        <w:t>K.G.</w:t>
      </w:r>
      <w:r w:rsidRPr="00C374E0">
        <w:rPr>
          <w:i/>
        </w:rPr>
        <w:t xml:space="preserve"> </w:t>
      </w:r>
      <w:r w:rsidRPr="001F4F80">
        <w:t>Global</w:t>
      </w:r>
      <w:r w:rsidRPr="00C374E0">
        <w:rPr>
          <w:i/>
        </w:rPr>
        <w:t xml:space="preserve"> </w:t>
      </w:r>
      <w:r w:rsidRPr="001F4F80">
        <w:t>Forest</w:t>
      </w:r>
      <w:r w:rsidRPr="00C374E0">
        <w:rPr>
          <w:i/>
        </w:rPr>
        <w:t xml:space="preserve"> </w:t>
      </w:r>
      <w:r w:rsidRPr="001F4F80">
        <w:t>Resources</w:t>
      </w:r>
      <w:r w:rsidRPr="00C374E0">
        <w:rPr>
          <w:i/>
        </w:rPr>
        <w:t xml:space="preserve"> </w:t>
      </w:r>
      <w:r w:rsidRPr="001F4F80">
        <w:t>Assessment</w:t>
      </w:r>
      <w:r w:rsidRPr="00C374E0">
        <w:rPr>
          <w:i/>
        </w:rPr>
        <w:t xml:space="preserve"> </w:t>
      </w:r>
      <w:r w:rsidRPr="001F4F80">
        <w:t>2015:</w:t>
      </w:r>
      <w:r w:rsidRPr="00C374E0">
        <w:rPr>
          <w:i/>
        </w:rPr>
        <w:t xml:space="preserve"> </w:t>
      </w:r>
      <w:r w:rsidRPr="001F4F80">
        <w:t>What,</w:t>
      </w:r>
      <w:r w:rsidRPr="00C374E0">
        <w:rPr>
          <w:i/>
        </w:rPr>
        <w:t xml:space="preserve"> </w:t>
      </w:r>
      <w:r w:rsidRPr="001F4F80">
        <w:t>Why</w:t>
      </w:r>
      <w:r w:rsidRPr="00C374E0">
        <w:rPr>
          <w:i/>
        </w:rPr>
        <w:t xml:space="preserve"> </w:t>
      </w:r>
      <w:r w:rsidRPr="001F4F80">
        <w:t>and</w:t>
      </w:r>
      <w:r w:rsidRPr="00C374E0">
        <w:rPr>
          <w:i/>
        </w:rPr>
        <w:t xml:space="preserve"> </w:t>
      </w:r>
      <w:r w:rsidRPr="001F4F80">
        <w:t>How?</w:t>
      </w:r>
      <w:r w:rsidRPr="00C374E0">
        <w:rPr>
          <w:i/>
        </w:rPr>
        <w:t xml:space="preserve"> </w:t>
      </w:r>
      <w:r>
        <w:rPr>
          <w:i/>
          <w:iCs/>
        </w:rPr>
        <w:t xml:space="preserve">For. Ecol. Manag. </w:t>
      </w:r>
      <w:r w:rsidRPr="00C374E0">
        <w:rPr>
          <w:b/>
          <w:bCs/>
        </w:rPr>
        <w:t>2015</w:t>
      </w:r>
      <w:r w:rsidRPr="001F4F80">
        <w:t>,</w:t>
      </w:r>
      <w:r w:rsidRPr="00C374E0">
        <w:rPr>
          <w:i/>
        </w:rPr>
        <w:t xml:space="preserve"> </w:t>
      </w:r>
      <w:r w:rsidRPr="001F4F80">
        <w:rPr>
          <w:i/>
          <w:iCs/>
        </w:rPr>
        <w:t>352</w:t>
      </w:r>
      <w:r w:rsidRPr="001F4F80">
        <w:t>,</w:t>
      </w:r>
      <w:r w:rsidRPr="00C374E0">
        <w:rPr>
          <w:i/>
        </w:rPr>
        <w:t xml:space="preserve"> </w:t>
      </w:r>
      <w:r w:rsidRPr="001F4F80">
        <w:t>3–8</w:t>
      </w:r>
      <w:r>
        <w:t>.</w:t>
      </w:r>
      <w:r w:rsidRPr="00C374E0">
        <w:rPr>
          <w:i/>
        </w:rPr>
        <w:t xml:space="preserve"> </w:t>
      </w:r>
      <w:r>
        <w:t>https://doi.org/</w:t>
      </w:r>
      <w:r w:rsidRPr="001F4F80">
        <w:t>10.1016/j.foreco.2015.02.006.</w:t>
      </w:r>
    </w:p>
    <w:p w14:paraId="4D338C8B" w14:textId="20677415" w:rsidR="00D81577" w:rsidRPr="00062DC2" w:rsidRDefault="00D81577" w:rsidP="00D81577">
      <w:pPr>
        <w:pStyle w:val="MDPI81references"/>
        <w:numPr>
          <w:ilvl w:val="0"/>
          <w:numId w:val="15"/>
        </w:numPr>
      </w:pPr>
      <w:r w:rsidRPr="00062DC2">
        <w:t>Ministerio</w:t>
      </w:r>
      <w:r w:rsidRPr="00062DC2">
        <w:rPr>
          <w:i/>
        </w:rPr>
        <w:t xml:space="preserve"> </w:t>
      </w:r>
      <w:r w:rsidRPr="00062DC2">
        <w:t>del</w:t>
      </w:r>
      <w:r w:rsidRPr="00062DC2">
        <w:rPr>
          <w:i/>
        </w:rPr>
        <w:t xml:space="preserve"> </w:t>
      </w:r>
      <w:r w:rsidRPr="00062DC2">
        <w:t>Ambiente.</w:t>
      </w:r>
      <w:r w:rsidRPr="00062DC2">
        <w:rPr>
          <w:i/>
        </w:rPr>
        <w:t xml:space="preserve"> </w:t>
      </w:r>
      <w:r w:rsidRPr="00062DC2">
        <w:rPr>
          <w:i/>
          <w:iCs/>
        </w:rPr>
        <w:t>Guía de Inventario de la Flora y Vegetación</w:t>
      </w:r>
      <w:r w:rsidRPr="00062DC2">
        <w:t>;</w:t>
      </w:r>
      <w:r w:rsidRPr="00062DC2">
        <w:rPr>
          <w:i/>
        </w:rPr>
        <w:t xml:space="preserve"> </w:t>
      </w:r>
      <w:r w:rsidRPr="00062DC2">
        <w:rPr>
          <w:highlight w:val="yellow"/>
        </w:rPr>
        <w:t>Ministerio</w:t>
      </w:r>
      <w:r w:rsidRPr="00062DC2">
        <w:rPr>
          <w:i/>
          <w:highlight w:val="yellow"/>
        </w:rPr>
        <w:t xml:space="preserve"> </w:t>
      </w:r>
      <w:r w:rsidRPr="00062DC2">
        <w:rPr>
          <w:highlight w:val="yellow"/>
        </w:rPr>
        <w:t>del</w:t>
      </w:r>
      <w:r w:rsidRPr="00062DC2">
        <w:rPr>
          <w:i/>
          <w:highlight w:val="yellow"/>
        </w:rPr>
        <w:t xml:space="preserve"> </w:t>
      </w:r>
      <w:proofErr w:type="spellStart"/>
      <w:r w:rsidRPr="00062DC2">
        <w:rPr>
          <w:highlight w:val="yellow"/>
        </w:rPr>
        <w:t>Ambiente</w:t>
      </w:r>
      <w:proofErr w:type="spellEnd"/>
      <w:r w:rsidRPr="00062DC2">
        <w:rPr>
          <w:highlight w:val="yellow"/>
        </w:rPr>
        <w:t>:</w:t>
      </w:r>
      <w:r w:rsidRPr="00062DC2">
        <w:rPr>
          <w:i/>
          <w:highlight w:val="yellow"/>
        </w:rPr>
        <w:t xml:space="preserve"> </w:t>
      </w:r>
      <w:r w:rsidRPr="00062DC2">
        <w:rPr>
          <w:highlight w:val="yellow"/>
        </w:rPr>
        <w:t>Lima,</w:t>
      </w:r>
      <w:r w:rsidRPr="00062DC2">
        <w:rPr>
          <w:i/>
          <w:highlight w:val="yellow"/>
        </w:rPr>
        <w:t xml:space="preserve"> </w:t>
      </w:r>
      <w:r w:rsidRPr="00062DC2">
        <w:rPr>
          <w:highlight w:val="yellow"/>
        </w:rPr>
        <w:t>Peru</w:t>
      </w:r>
      <w:r w:rsidRPr="00062DC2">
        <w:t>,</w:t>
      </w:r>
      <w:r w:rsidRPr="00062DC2">
        <w:rPr>
          <w:i/>
        </w:rPr>
        <w:t xml:space="preserve"> </w:t>
      </w:r>
      <w:r w:rsidRPr="00062DC2">
        <w:t>2015.</w:t>
      </w:r>
    </w:p>
    <w:p w14:paraId="4DA39BF1" w14:textId="519C18A0" w:rsidR="00D81577" w:rsidRPr="001F4F80" w:rsidRDefault="00D81577" w:rsidP="00D81577">
      <w:pPr>
        <w:pStyle w:val="MDPI81references"/>
        <w:numPr>
          <w:ilvl w:val="0"/>
          <w:numId w:val="15"/>
        </w:numPr>
      </w:pPr>
      <w:r w:rsidRPr="00062DC2">
        <w:t>Roque,</w:t>
      </w:r>
      <w:r w:rsidRPr="00062DC2">
        <w:rPr>
          <w:i/>
        </w:rPr>
        <w:t xml:space="preserve"> </w:t>
      </w:r>
      <w:r w:rsidRPr="00062DC2">
        <w:t>E.A.R.;</w:t>
      </w:r>
      <w:r w:rsidRPr="00062DC2">
        <w:rPr>
          <w:i/>
        </w:rPr>
        <w:t xml:space="preserve"> </w:t>
      </w:r>
      <w:r w:rsidRPr="00062DC2">
        <w:t>Barrena</w:t>
      </w:r>
      <w:r w:rsidRPr="00062DC2">
        <w:rPr>
          <w:i/>
        </w:rPr>
        <w:t xml:space="preserve"> </w:t>
      </w:r>
      <w:r w:rsidRPr="00062DC2">
        <w:t>Arroyo,</w:t>
      </w:r>
      <w:r w:rsidRPr="00062DC2">
        <w:rPr>
          <w:i/>
        </w:rPr>
        <w:t xml:space="preserve"> </w:t>
      </w:r>
      <w:r w:rsidRPr="00062DC2">
        <w:t>V.M.;</w:t>
      </w:r>
      <w:r w:rsidRPr="00062DC2">
        <w:rPr>
          <w:i/>
        </w:rPr>
        <w:t xml:space="preserve"> </w:t>
      </w:r>
      <w:r w:rsidRPr="00062DC2">
        <w:t>Ocaña</w:t>
      </w:r>
      <w:r w:rsidRPr="00062DC2">
        <w:rPr>
          <w:i/>
        </w:rPr>
        <w:t xml:space="preserve"> </w:t>
      </w:r>
      <w:r w:rsidRPr="00062DC2">
        <w:t>Canales,</w:t>
      </w:r>
      <w:r w:rsidRPr="00062DC2">
        <w:rPr>
          <w:i/>
        </w:rPr>
        <w:t xml:space="preserve"> </w:t>
      </w:r>
      <w:r w:rsidRPr="00062DC2">
        <w:t>J.C.</w:t>
      </w:r>
      <w:r w:rsidRPr="00062DC2">
        <w:rPr>
          <w:i/>
        </w:rPr>
        <w:t xml:space="preserve"> </w:t>
      </w:r>
      <w:r w:rsidRPr="00062DC2">
        <w:t>Tamaño</w:t>
      </w:r>
      <w:r w:rsidRPr="00062DC2">
        <w:rPr>
          <w:i/>
        </w:rPr>
        <w:t xml:space="preserve"> </w:t>
      </w:r>
      <w:r w:rsidRPr="00062DC2">
        <w:t>óptimo</w:t>
      </w:r>
      <w:r w:rsidRPr="00062DC2">
        <w:rPr>
          <w:i/>
        </w:rPr>
        <w:t xml:space="preserve"> </w:t>
      </w:r>
      <w:r w:rsidRPr="00062DC2">
        <w:t>de</w:t>
      </w:r>
      <w:r w:rsidRPr="00062DC2">
        <w:rPr>
          <w:i/>
        </w:rPr>
        <w:t xml:space="preserve"> </w:t>
      </w:r>
      <w:r w:rsidRPr="00062DC2">
        <w:t>parcela</w:t>
      </w:r>
      <w:r w:rsidRPr="00062DC2">
        <w:rPr>
          <w:i/>
        </w:rPr>
        <w:t xml:space="preserve"> </w:t>
      </w:r>
      <w:r w:rsidRPr="00062DC2">
        <w:t>de</w:t>
      </w:r>
      <w:r w:rsidRPr="00062DC2">
        <w:rPr>
          <w:i/>
        </w:rPr>
        <w:t xml:space="preserve"> </w:t>
      </w:r>
      <w:r w:rsidRPr="00062DC2">
        <w:t>inventarios</w:t>
      </w:r>
      <w:r w:rsidRPr="00062DC2">
        <w:rPr>
          <w:i/>
        </w:rPr>
        <w:t xml:space="preserve"> </w:t>
      </w:r>
      <w:r w:rsidRPr="00062DC2">
        <w:t>forestales</w:t>
      </w:r>
      <w:r w:rsidRPr="00062DC2">
        <w:rPr>
          <w:i/>
        </w:rPr>
        <w:t xml:space="preserve"> </w:t>
      </w:r>
      <w:r w:rsidRPr="00062DC2">
        <w:t>en</w:t>
      </w:r>
      <w:r w:rsidRPr="00062DC2">
        <w:rPr>
          <w:i/>
        </w:rPr>
        <w:t xml:space="preserve"> </w:t>
      </w:r>
      <w:r w:rsidRPr="00062DC2">
        <w:t>bosques</w:t>
      </w:r>
      <w:r w:rsidRPr="00062DC2">
        <w:rPr>
          <w:i/>
        </w:rPr>
        <w:t xml:space="preserve"> </w:t>
      </w:r>
      <w:r w:rsidRPr="00062DC2">
        <w:t>secos</w:t>
      </w:r>
      <w:r w:rsidRPr="00062DC2">
        <w:rPr>
          <w:i/>
        </w:rPr>
        <w:t xml:space="preserve"> </w:t>
      </w:r>
      <w:r w:rsidRPr="00062DC2">
        <w:t>(Lambayeque,</w:t>
      </w:r>
      <w:r w:rsidRPr="00062DC2">
        <w:rPr>
          <w:i/>
        </w:rPr>
        <w:t xml:space="preserve"> </w:t>
      </w:r>
      <w:r w:rsidRPr="00062DC2">
        <w:t>Perú).</w:t>
      </w:r>
      <w:r w:rsidRPr="00062DC2">
        <w:rPr>
          <w:i/>
        </w:rPr>
        <w:t xml:space="preserve"> </w:t>
      </w:r>
      <w:proofErr w:type="spellStart"/>
      <w:r>
        <w:rPr>
          <w:i/>
          <w:iCs/>
        </w:rPr>
        <w:t>Cienc</w:t>
      </w:r>
      <w:proofErr w:type="spellEnd"/>
      <w:r>
        <w:rPr>
          <w:i/>
          <w:iCs/>
        </w:rPr>
        <w:t xml:space="preserve">. </w:t>
      </w:r>
      <w:proofErr w:type="spellStart"/>
      <w:r w:rsidRPr="008F5D1A">
        <w:rPr>
          <w:i/>
          <w:iCs/>
        </w:rPr>
        <w:t>Prác</w:t>
      </w:r>
      <w:r w:rsidR="006D56E8">
        <w:rPr>
          <w:i/>
          <w:iCs/>
        </w:rPr>
        <w:t>t</w:t>
      </w:r>
      <w:proofErr w:type="spellEnd"/>
      <w:r w:rsidR="006D56E8">
        <w:rPr>
          <w:i/>
          <w:iCs/>
        </w:rPr>
        <w:t>.</w:t>
      </w:r>
      <w:r w:rsidRPr="00C374E0">
        <w:rPr>
          <w:i/>
        </w:rPr>
        <w:t xml:space="preserve"> </w:t>
      </w:r>
      <w:r w:rsidRPr="006D56E8">
        <w:rPr>
          <w:b/>
          <w:bCs/>
          <w:highlight w:val="yellow"/>
        </w:rPr>
        <w:t>2023</w:t>
      </w:r>
      <w:r w:rsidRPr="006D56E8">
        <w:rPr>
          <w:highlight w:val="yellow"/>
        </w:rPr>
        <w:t>,</w:t>
      </w:r>
      <w:r w:rsidRPr="006D56E8">
        <w:rPr>
          <w:i/>
          <w:highlight w:val="yellow"/>
        </w:rPr>
        <w:t xml:space="preserve"> </w:t>
      </w:r>
      <w:commentRangeStart w:id="176"/>
      <w:r w:rsidRPr="006D56E8">
        <w:rPr>
          <w:i/>
          <w:iCs/>
          <w:highlight w:val="yellow"/>
        </w:rPr>
        <w:t>3</w:t>
      </w:r>
      <w:commentRangeEnd w:id="176"/>
      <w:r w:rsidRPr="006D56E8">
        <w:rPr>
          <w:rStyle w:val="Refdecomentario"/>
          <w:rFonts w:eastAsia="SimSun"/>
          <w:highlight w:val="yellow"/>
          <w:lang w:eastAsia="zh-CN" w:bidi="ar-SA"/>
          <w14:ligatures w14:val="none"/>
        </w:rPr>
        <w:commentReference w:id="176"/>
      </w:r>
      <w:ins w:id="177" w:author="INIA" w:date="2025-11-06T14:53:00Z" w16du:dateUtc="2025-11-06T19:53:00Z">
        <w:r w:rsidR="0053576E">
          <w:rPr>
            <w:i/>
            <w:iCs/>
            <w:highlight w:val="yellow"/>
          </w:rPr>
          <w:t>(6)</w:t>
        </w:r>
      </w:ins>
      <w:r w:rsidRPr="006D56E8">
        <w:rPr>
          <w:highlight w:val="yellow"/>
        </w:rPr>
        <w:t>.</w:t>
      </w:r>
      <w:r w:rsidRPr="00C374E0">
        <w:rPr>
          <w:i/>
        </w:rPr>
        <w:t xml:space="preserve"> </w:t>
      </w:r>
      <w:r w:rsidRPr="008F5D1A">
        <w:t>htt</w:t>
      </w:r>
      <w:r>
        <w:t>ps://doi.org/</w:t>
      </w:r>
      <w:r w:rsidRPr="001F4F80">
        <w:t>10.52109/cyp2023649.</w:t>
      </w:r>
    </w:p>
    <w:p w14:paraId="18A25886" w14:textId="77777777" w:rsidR="00D81577" w:rsidRPr="001F4F80" w:rsidRDefault="00D81577" w:rsidP="00D81577">
      <w:pPr>
        <w:pStyle w:val="MDPI81references"/>
        <w:numPr>
          <w:ilvl w:val="0"/>
          <w:numId w:val="15"/>
        </w:numPr>
      </w:pPr>
      <w:r w:rsidRPr="001F4F80">
        <w:t>Carter,</w:t>
      </w:r>
      <w:r w:rsidRPr="00C374E0">
        <w:rPr>
          <w:i/>
        </w:rPr>
        <w:t xml:space="preserve"> </w:t>
      </w:r>
      <w:r w:rsidRPr="001F4F80">
        <w:t>M.R.</w:t>
      </w:r>
      <w:r>
        <w:t>;</w:t>
      </w:r>
      <w:r w:rsidRPr="00C374E0">
        <w:rPr>
          <w:i/>
        </w:rPr>
        <w:t xml:space="preserve"> </w:t>
      </w:r>
      <w:r w:rsidRPr="001F4F80">
        <w:t>Gregorich,</w:t>
      </w:r>
      <w:r w:rsidRPr="00C374E0">
        <w:rPr>
          <w:i/>
        </w:rPr>
        <w:t xml:space="preserve"> </w:t>
      </w:r>
      <w:r w:rsidRPr="001F4F80">
        <w:t>E.G.</w:t>
      </w:r>
      <w:r w:rsidRPr="00C374E0">
        <w:rPr>
          <w:i/>
        </w:rPr>
        <w:t xml:space="preserve"> </w:t>
      </w:r>
      <w:r>
        <w:t>(</w:t>
      </w:r>
      <w:r w:rsidRPr="001F4F80">
        <w:t>Eds.</w:t>
      </w:r>
      <w:r>
        <w:t>)</w:t>
      </w:r>
      <w:r w:rsidRPr="00C374E0">
        <w:rPr>
          <w:i/>
        </w:rPr>
        <w:t xml:space="preserve"> </w:t>
      </w:r>
      <w:r w:rsidRPr="001F4F80">
        <w:rPr>
          <w:i/>
          <w:iCs/>
        </w:rPr>
        <w:t>Soil</w:t>
      </w:r>
      <w:r w:rsidRPr="00C374E0">
        <w:rPr>
          <w:i/>
          <w:iCs/>
        </w:rPr>
        <w:t xml:space="preserve"> </w:t>
      </w:r>
      <w:r w:rsidRPr="001F4F80">
        <w:rPr>
          <w:i/>
          <w:iCs/>
        </w:rPr>
        <w:t>Sampling</w:t>
      </w:r>
      <w:r w:rsidRPr="00C374E0">
        <w:rPr>
          <w:i/>
          <w:iCs/>
        </w:rPr>
        <w:t xml:space="preserve"> </w:t>
      </w:r>
      <w:r w:rsidRPr="001F4F80">
        <w:rPr>
          <w:i/>
          <w:iCs/>
        </w:rPr>
        <w:t>and</w:t>
      </w:r>
      <w:r w:rsidRPr="00C374E0">
        <w:rPr>
          <w:i/>
          <w:iCs/>
        </w:rPr>
        <w:t xml:space="preserve"> </w:t>
      </w:r>
      <w:r w:rsidRPr="001F4F80">
        <w:rPr>
          <w:i/>
          <w:iCs/>
        </w:rPr>
        <w:t>Methods</w:t>
      </w:r>
      <w:r w:rsidRPr="00C374E0">
        <w:rPr>
          <w:i/>
          <w:iCs/>
        </w:rPr>
        <w:t xml:space="preserve"> </w:t>
      </w:r>
      <w:r w:rsidRPr="001F4F80">
        <w:rPr>
          <w:i/>
          <w:iCs/>
        </w:rPr>
        <w:t>of</w:t>
      </w:r>
      <w:r w:rsidRPr="00C374E0">
        <w:rPr>
          <w:i/>
          <w:iCs/>
        </w:rPr>
        <w:t xml:space="preserve"> </w:t>
      </w:r>
      <w:r w:rsidRPr="001F4F80">
        <w:rPr>
          <w:i/>
          <w:iCs/>
        </w:rPr>
        <w:t>Analysis</w:t>
      </w:r>
      <w:r w:rsidRPr="007A30BB">
        <w:t>,</w:t>
      </w:r>
      <w:r w:rsidRPr="00C374E0">
        <w:rPr>
          <w:i/>
        </w:rPr>
        <w:t xml:space="preserve"> </w:t>
      </w:r>
      <w:r w:rsidRPr="001F4F80">
        <w:t>2nd</w:t>
      </w:r>
      <w:r w:rsidRPr="00C374E0">
        <w:rPr>
          <w:i/>
        </w:rPr>
        <w:t xml:space="preserve"> </w:t>
      </w:r>
      <w:r w:rsidRPr="001F4F80">
        <w:t>ed.;</w:t>
      </w:r>
      <w:r w:rsidRPr="00C374E0">
        <w:rPr>
          <w:i/>
        </w:rPr>
        <w:t xml:space="preserve"> </w:t>
      </w:r>
      <w:r w:rsidRPr="001F4F80">
        <w:t>CRC</w:t>
      </w:r>
      <w:r w:rsidRPr="00C374E0">
        <w:rPr>
          <w:i/>
        </w:rPr>
        <w:t xml:space="preserve"> </w:t>
      </w:r>
      <w:r w:rsidRPr="001F4F80">
        <w:t>Press:</w:t>
      </w:r>
      <w:r w:rsidRPr="00C374E0">
        <w:rPr>
          <w:i/>
        </w:rPr>
        <w:t xml:space="preserve"> </w:t>
      </w:r>
      <w:r>
        <w:t>Boca</w:t>
      </w:r>
      <w:r w:rsidRPr="00C374E0">
        <w:rPr>
          <w:i/>
        </w:rPr>
        <w:t xml:space="preserve"> </w:t>
      </w:r>
      <w:r>
        <w:t>Raton,</w:t>
      </w:r>
      <w:r w:rsidRPr="00C374E0">
        <w:rPr>
          <w:i/>
        </w:rPr>
        <w:t xml:space="preserve"> </w:t>
      </w:r>
      <w:r>
        <w:t>FL,</w:t>
      </w:r>
      <w:r w:rsidRPr="00C374E0">
        <w:rPr>
          <w:i/>
        </w:rPr>
        <w:t xml:space="preserve"> </w:t>
      </w:r>
      <w:r>
        <w:t>USA,</w:t>
      </w:r>
      <w:r w:rsidRPr="00C374E0">
        <w:rPr>
          <w:i/>
        </w:rPr>
        <w:t xml:space="preserve"> </w:t>
      </w:r>
      <w:r w:rsidRPr="001F4F80">
        <w:t>2007;</w:t>
      </w:r>
      <w:r w:rsidRPr="00C374E0">
        <w:rPr>
          <w:i/>
        </w:rPr>
        <w:t xml:space="preserve"> </w:t>
      </w:r>
      <w:r w:rsidRPr="001F4F80">
        <w:t>ISBN</w:t>
      </w:r>
      <w:r w:rsidRPr="00C374E0">
        <w:rPr>
          <w:i/>
        </w:rPr>
        <w:t xml:space="preserve"> </w:t>
      </w:r>
      <w:r w:rsidRPr="001F4F80">
        <w:t>978-0-429-12622-2.</w:t>
      </w:r>
    </w:p>
    <w:p w14:paraId="272ADCB4" w14:textId="77777777" w:rsidR="00D81577" w:rsidRPr="00062DC2" w:rsidRDefault="00D81577" w:rsidP="00D81577">
      <w:pPr>
        <w:pStyle w:val="MDPI81references"/>
        <w:numPr>
          <w:ilvl w:val="0"/>
          <w:numId w:val="15"/>
        </w:numPr>
      </w:pPr>
      <w:r w:rsidRPr="008F5D1A">
        <w:rPr>
          <w:i/>
          <w:iCs/>
        </w:rPr>
        <w:t>NOM-021-RECNAT-</w:t>
      </w:r>
      <w:r w:rsidRPr="006B5EF3">
        <w:rPr>
          <w:i/>
          <w:iCs/>
        </w:rPr>
        <w:t>2000</w:t>
      </w:r>
      <w:r w:rsidRPr="006D56E8">
        <w:rPr>
          <w:highlight w:val="yellow"/>
        </w:rPr>
        <w:t>;</w:t>
      </w:r>
      <w:r w:rsidRPr="006D56E8">
        <w:rPr>
          <w:i/>
          <w:highlight w:val="yellow"/>
        </w:rPr>
        <w:t xml:space="preserve"> </w:t>
      </w:r>
      <w:commentRangeStart w:id="178"/>
      <w:commentRangeStart w:id="179"/>
      <w:r w:rsidRPr="006D56E8">
        <w:rPr>
          <w:highlight w:val="yellow"/>
        </w:rPr>
        <w:t>Specifications</w:t>
      </w:r>
      <w:r w:rsidRPr="006D56E8">
        <w:rPr>
          <w:i/>
          <w:highlight w:val="yellow"/>
        </w:rPr>
        <w:t xml:space="preserve"> </w:t>
      </w:r>
      <w:commentRangeEnd w:id="178"/>
      <w:r w:rsidRPr="006D56E8">
        <w:rPr>
          <w:rStyle w:val="Refdecomentario"/>
          <w:rFonts w:eastAsia="SimSun"/>
          <w:highlight w:val="yellow"/>
          <w:lang w:eastAsia="zh-CN" w:bidi="ar-SA"/>
          <w14:ligatures w14:val="none"/>
        </w:rPr>
        <w:commentReference w:id="178"/>
      </w:r>
      <w:commentRangeEnd w:id="179"/>
      <w:r w:rsidR="0053576E">
        <w:rPr>
          <w:rStyle w:val="Refdecomentario"/>
          <w:rFonts w:eastAsia="SimSun"/>
          <w:lang w:eastAsia="zh-CN" w:bidi="ar-SA"/>
          <w14:ligatures w14:val="none"/>
        </w:rPr>
        <w:commentReference w:id="179"/>
      </w:r>
      <w:r w:rsidRPr="006D56E8">
        <w:rPr>
          <w:highlight w:val="yellow"/>
        </w:rPr>
        <w:t>for</w:t>
      </w:r>
      <w:r w:rsidRPr="006D56E8">
        <w:rPr>
          <w:i/>
          <w:highlight w:val="yellow"/>
        </w:rPr>
        <w:t xml:space="preserve"> </w:t>
      </w:r>
      <w:r w:rsidRPr="006D56E8">
        <w:rPr>
          <w:highlight w:val="yellow"/>
        </w:rPr>
        <w:t>Soil</w:t>
      </w:r>
      <w:r w:rsidRPr="006D56E8">
        <w:rPr>
          <w:i/>
          <w:highlight w:val="yellow"/>
        </w:rPr>
        <w:t xml:space="preserve"> </w:t>
      </w:r>
      <w:r w:rsidRPr="006D56E8">
        <w:rPr>
          <w:highlight w:val="yellow"/>
        </w:rPr>
        <w:t>Fertility,</w:t>
      </w:r>
      <w:r w:rsidRPr="006D56E8">
        <w:rPr>
          <w:i/>
          <w:highlight w:val="yellow"/>
        </w:rPr>
        <w:t xml:space="preserve"> </w:t>
      </w:r>
      <w:r w:rsidRPr="006D56E8">
        <w:rPr>
          <w:highlight w:val="yellow"/>
        </w:rPr>
        <w:t>Salinity</w:t>
      </w:r>
      <w:r w:rsidRPr="006D56E8">
        <w:rPr>
          <w:i/>
          <w:highlight w:val="yellow"/>
        </w:rPr>
        <w:t xml:space="preserve"> </w:t>
      </w:r>
      <w:r w:rsidRPr="006D56E8">
        <w:rPr>
          <w:highlight w:val="yellow"/>
        </w:rPr>
        <w:t>and</w:t>
      </w:r>
      <w:r w:rsidRPr="006D56E8">
        <w:rPr>
          <w:i/>
          <w:highlight w:val="yellow"/>
        </w:rPr>
        <w:t xml:space="preserve"> </w:t>
      </w:r>
      <w:r w:rsidRPr="006D56E8">
        <w:rPr>
          <w:highlight w:val="yellow"/>
        </w:rPr>
        <w:t>Classification.</w:t>
      </w:r>
      <w:r w:rsidRPr="006B5EF3">
        <w:rPr>
          <w:i/>
        </w:rPr>
        <w:t xml:space="preserve"> </w:t>
      </w:r>
      <w:r w:rsidRPr="00062DC2">
        <w:t>Secretaría</w:t>
      </w:r>
      <w:r w:rsidRPr="00062DC2">
        <w:rPr>
          <w:i/>
        </w:rPr>
        <w:t xml:space="preserve"> </w:t>
      </w:r>
      <w:r w:rsidRPr="00062DC2">
        <w:t>de</w:t>
      </w:r>
      <w:r w:rsidRPr="00062DC2">
        <w:rPr>
          <w:i/>
        </w:rPr>
        <w:t xml:space="preserve"> </w:t>
      </w:r>
      <w:r w:rsidRPr="00062DC2">
        <w:t>Medio</w:t>
      </w:r>
      <w:r w:rsidRPr="00062DC2">
        <w:rPr>
          <w:i/>
        </w:rPr>
        <w:t xml:space="preserve"> </w:t>
      </w:r>
      <w:r w:rsidRPr="00062DC2">
        <w:t>Ambiente</w:t>
      </w:r>
      <w:r w:rsidRPr="00062DC2">
        <w:rPr>
          <w:i/>
        </w:rPr>
        <w:t xml:space="preserve"> </w:t>
      </w:r>
      <w:r w:rsidRPr="00062DC2">
        <w:t>y</w:t>
      </w:r>
      <w:r w:rsidRPr="00062DC2">
        <w:rPr>
          <w:i/>
        </w:rPr>
        <w:t xml:space="preserve"> </w:t>
      </w:r>
      <w:proofErr w:type="spellStart"/>
      <w:r w:rsidRPr="00062DC2">
        <w:t>Recursos</w:t>
      </w:r>
      <w:proofErr w:type="spellEnd"/>
      <w:r w:rsidRPr="00062DC2">
        <w:rPr>
          <w:i/>
        </w:rPr>
        <w:t xml:space="preserve"> </w:t>
      </w:r>
      <w:r w:rsidRPr="00062DC2">
        <w:t>Naturales</w:t>
      </w:r>
      <w:r w:rsidRPr="00062DC2">
        <w:rPr>
          <w:i/>
        </w:rPr>
        <w:t xml:space="preserve"> </w:t>
      </w:r>
      <w:r w:rsidRPr="00062DC2">
        <w:t>(SEMARNAT):</w:t>
      </w:r>
      <w:r w:rsidRPr="00062DC2">
        <w:rPr>
          <w:i/>
        </w:rPr>
        <w:t xml:space="preserve"> </w:t>
      </w:r>
      <w:r w:rsidRPr="00062DC2">
        <w:t>Mexico City, Mexico,</w:t>
      </w:r>
      <w:r w:rsidRPr="00062DC2">
        <w:rPr>
          <w:i/>
        </w:rPr>
        <w:t xml:space="preserve"> </w:t>
      </w:r>
      <w:r w:rsidRPr="00062DC2">
        <w:t>2002.</w:t>
      </w:r>
    </w:p>
    <w:p w14:paraId="3261BEEE" w14:textId="77777777" w:rsidR="00D81577" w:rsidRPr="001F4F80" w:rsidRDefault="00D81577" w:rsidP="00D81577">
      <w:pPr>
        <w:pStyle w:val="MDPI81references"/>
        <w:numPr>
          <w:ilvl w:val="0"/>
          <w:numId w:val="15"/>
        </w:numPr>
      </w:pPr>
      <w:r w:rsidRPr="001F4F80">
        <w:t>Bayarri,</w:t>
      </w:r>
      <w:r w:rsidRPr="00C374E0">
        <w:rPr>
          <w:i/>
        </w:rPr>
        <w:t xml:space="preserve"> </w:t>
      </w:r>
      <w:r w:rsidRPr="001F4F80">
        <w:t>S.;</w:t>
      </w:r>
      <w:r w:rsidRPr="00C374E0">
        <w:rPr>
          <w:i/>
        </w:rPr>
        <w:t xml:space="preserve"> </w:t>
      </w:r>
      <w:r w:rsidRPr="001F4F80">
        <w:t>Costell,</w:t>
      </w:r>
      <w:r w:rsidRPr="00C374E0">
        <w:rPr>
          <w:i/>
        </w:rPr>
        <w:t xml:space="preserve"> </w:t>
      </w:r>
      <w:r w:rsidRPr="001F4F80">
        <w:t>E.</w:t>
      </w:r>
      <w:r w:rsidRPr="00C374E0">
        <w:rPr>
          <w:i/>
        </w:rPr>
        <w:t xml:space="preserve"> </w:t>
      </w:r>
      <w:r w:rsidRPr="001F4F80">
        <w:t>Sensory</w:t>
      </w:r>
      <w:r w:rsidRPr="00C374E0">
        <w:rPr>
          <w:i/>
        </w:rPr>
        <w:t xml:space="preserve"> </w:t>
      </w:r>
      <w:r w:rsidRPr="001F4F80">
        <w:t>Evaluation</w:t>
      </w:r>
      <w:r w:rsidRPr="00C374E0">
        <w:rPr>
          <w:i/>
        </w:rPr>
        <w:t xml:space="preserve"> </w:t>
      </w:r>
      <w:r w:rsidRPr="001F4F80">
        <w:t>of</w:t>
      </w:r>
      <w:r w:rsidRPr="00C374E0">
        <w:rPr>
          <w:i/>
        </w:rPr>
        <w:t xml:space="preserve"> </w:t>
      </w:r>
      <w:r w:rsidRPr="001F4F80">
        <w:t>Fruit</w:t>
      </w:r>
      <w:r w:rsidRPr="00C374E0">
        <w:rPr>
          <w:i/>
        </w:rPr>
        <w:t xml:space="preserve"> </w:t>
      </w:r>
      <w:r w:rsidRPr="001F4F80">
        <w:t>and</w:t>
      </w:r>
      <w:r w:rsidRPr="00C374E0">
        <w:rPr>
          <w:i/>
        </w:rPr>
        <w:t xml:space="preserve"> </w:t>
      </w:r>
      <w:r w:rsidRPr="001F4F80">
        <w:t>Vegetable</w:t>
      </w:r>
      <w:r w:rsidRPr="00C374E0">
        <w:rPr>
          <w:i/>
        </w:rPr>
        <w:t xml:space="preserve"> </w:t>
      </w:r>
      <w:r w:rsidRPr="001F4F80">
        <w:t>Flavors.</w:t>
      </w:r>
      <w:r w:rsidRPr="00C374E0">
        <w:rPr>
          <w:i/>
        </w:rPr>
        <w:t xml:space="preserve"> </w:t>
      </w:r>
      <w:r w:rsidRPr="001F4F80">
        <w:t>In</w:t>
      </w:r>
      <w:r w:rsidRPr="00C374E0">
        <w:rPr>
          <w:i/>
        </w:rPr>
        <w:t xml:space="preserve"> </w:t>
      </w:r>
      <w:r w:rsidRPr="001F4F80">
        <w:rPr>
          <w:i/>
          <w:iCs/>
        </w:rPr>
        <w:t>Handbook</w:t>
      </w:r>
      <w:r w:rsidRPr="00C374E0">
        <w:rPr>
          <w:i/>
          <w:iCs/>
        </w:rPr>
        <w:t xml:space="preserve"> </w:t>
      </w:r>
      <w:r w:rsidRPr="001F4F80">
        <w:rPr>
          <w:i/>
          <w:iCs/>
        </w:rPr>
        <w:t>of</w:t>
      </w:r>
      <w:r w:rsidRPr="00C374E0">
        <w:rPr>
          <w:i/>
          <w:iCs/>
        </w:rPr>
        <w:t xml:space="preserve"> </w:t>
      </w:r>
      <w:r w:rsidRPr="001F4F80">
        <w:rPr>
          <w:i/>
          <w:iCs/>
        </w:rPr>
        <w:t>Fruit</w:t>
      </w:r>
      <w:r w:rsidRPr="00C374E0">
        <w:rPr>
          <w:i/>
          <w:iCs/>
        </w:rPr>
        <w:t xml:space="preserve"> </w:t>
      </w:r>
      <w:r w:rsidRPr="001F4F80">
        <w:rPr>
          <w:i/>
          <w:iCs/>
        </w:rPr>
        <w:t>and</w:t>
      </w:r>
      <w:r w:rsidRPr="00C374E0">
        <w:rPr>
          <w:i/>
          <w:iCs/>
        </w:rPr>
        <w:t xml:space="preserve"> </w:t>
      </w:r>
      <w:r w:rsidRPr="001F4F80">
        <w:rPr>
          <w:i/>
          <w:iCs/>
        </w:rPr>
        <w:t>Vegetable</w:t>
      </w:r>
      <w:r w:rsidRPr="00C374E0">
        <w:rPr>
          <w:i/>
          <w:iCs/>
        </w:rPr>
        <w:t xml:space="preserve"> </w:t>
      </w:r>
      <w:r w:rsidRPr="001F4F80">
        <w:rPr>
          <w:i/>
          <w:iCs/>
        </w:rPr>
        <w:t>Flavors</w:t>
      </w:r>
      <w:r w:rsidRPr="001F4F80">
        <w:t>;</w:t>
      </w:r>
      <w:r w:rsidRPr="00C374E0">
        <w:rPr>
          <w:i/>
        </w:rPr>
        <w:t xml:space="preserve"> </w:t>
      </w:r>
      <w:r w:rsidRPr="001F4F80">
        <w:t>John</w:t>
      </w:r>
      <w:r w:rsidRPr="00C374E0">
        <w:rPr>
          <w:i/>
        </w:rPr>
        <w:t xml:space="preserve"> </w:t>
      </w:r>
      <w:r w:rsidRPr="001F4F80">
        <w:t>Wiley</w:t>
      </w:r>
      <w:r w:rsidRPr="00C374E0">
        <w:rPr>
          <w:i/>
        </w:rPr>
        <w:t xml:space="preserve"> </w:t>
      </w:r>
      <w:r w:rsidRPr="001F4F80">
        <w:t>&amp;</w:t>
      </w:r>
      <w:r w:rsidRPr="00C374E0">
        <w:rPr>
          <w:i/>
        </w:rPr>
        <w:t xml:space="preserve"> </w:t>
      </w:r>
      <w:r w:rsidRPr="001F4F80">
        <w:t>Sons</w:t>
      </w:r>
      <w:r w:rsidRPr="00C374E0">
        <w:rPr>
          <w:i/>
        </w:rPr>
        <w:t xml:space="preserve"> </w:t>
      </w:r>
      <w:r w:rsidRPr="001F4F80">
        <w:t>Ltd</w:t>
      </w:r>
      <w:r>
        <w:t>.:</w:t>
      </w:r>
      <w:r w:rsidRPr="00C374E0">
        <w:rPr>
          <w:i/>
        </w:rPr>
        <w:t xml:space="preserve"> </w:t>
      </w:r>
      <w:r w:rsidRPr="006B5EF3">
        <w:rPr>
          <w:highlight w:val="yellow"/>
        </w:rPr>
        <w:t>Hoboken,</w:t>
      </w:r>
      <w:r w:rsidRPr="006B5EF3">
        <w:rPr>
          <w:i/>
          <w:highlight w:val="yellow"/>
        </w:rPr>
        <w:t xml:space="preserve"> </w:t>
      </w:r>
      <w:r w:rsidRPr="006B5EF3">
        <w:rPr>
          <w:highlight w:val="yellow"/>
        </w:rPr>
        <w:t>NJ,</w:t>
      </w:r>
      <w:r w:rsidRPr="006B5EF3">
        <w:rPr>
          <w:i/>
          <w:highlight w:val="yellow"/>
        </w:rPr>
        <w:t xml:space="preserve"> </w:t>
      </w:r>
      <w:r w:rsidRPr="006B5EF3">
        <w:rPr>
          <w:highlight w:val="yellow"/>
        </w:rPr>
        <w:t>U</w:t>
      </w:r>
      <w:r w:rsidRPr="008F5D1A">
        <w:rPr>
          <w:highlight w:val="yellow"/>
        </w:rPr>
        <w:t>SA</w:t>
      </w:r>
      <w:r>
        <w:t>,</w:t>
      </w:r>
      <w:r w:rsidRPr="00C374E0">
        <w:rPr>
          <w:i/>
        </w:rPr>
        <w:t xml:space="preserve"> </w:t>
      </w:r>
      <w:r w:rsidRPr="001F4F80">
        <w:t>2010;</w:t>
      </w:r>
      <w:r w:rsidRPr="00C374E0">
        <w:rPr>
          <w:i/>
        </w:rPr>
        <w:t xml:space="preserve"> </w:t>
      </w:r>
      <w:r w:rsidRPr="001F4F80">
        <w:t>pp.</w:t>
      </w:r>
      <w:r w:rsidRPr="00C374E0">
        <w:rPr>
          <w:i/>
        </w:rPr>
        <w:t xml:space="preserve"> </w:t>
      </w:r>
      <w:r w:rsidRPr="001F4F80">
        <w:t>45–57</w:t>
      </w:r>
      <w:r>
        <w:t>,</w:t>
      </w:r>
      <w:r w:rsidRPr="00C374E0">
        <w:rPr>
          <w:i/>
        </w:rPr>
        <w:t xml:space="preserve"> </w:t>
      </w:r>
      <w:r w:rsidRPr="001F4F80">
        <w:t>ISBN</w:t>
      </w:r>
      <w:r w:rsidRPr="00C374E0">
        <w:rPr>
          <w:i/>
        </w:rPr>
        <w:t xml:space="preserve"> </w:t>
      </w:r>
      <w:r w:rsidRPr="001F4F80">
        <w:t>978-0-470-62283-4.</w:t>
      </w:r>
    </w:p>
    <w:p w14:paraId="6AE68C9F" w14:textId="77777777" w:rsidR="00D81577" w:rsidRPr="001F4F80" w:rsidRDefault="00D81577" w:rsidP="00D81577">
      <w:pPr>
        <w:pStyle w:val="MDPI81references"/>
        <w:numPr>
          <w:ilvl w:val="0"/>
          <w:numId w:val="15"/>
        </w:numPr>
      </w:pPr>
      <w:r w:rsidRPr="001F4F80">
        <w:t>Lawless,</w:t>
      </w:r>
      <w:r w:rsidRPr="00C374E0">
        <w:rPr>
          <w:i/>
        </w:rPr>
        <w:t xml:space="preserve"> </w:t>
      </w:r>
      <w:r w:rsidRPr="001F4F80">
        <w:t>H.T.;</w:t>
      </w:r>
      <w:r w:rsidRPr="00C374E0">
        <w:rPr>
          <w:i/>
        </w:rPr>
        <w:t xml:space="preserve"> </w:t>
      </w:r>
      <w:r w:rsidRPr="001F4F80">
        <w:t>Heymann,</w:t>
      </w:r>
      <w:r w:rsidRPr="00C374E0">
        <w:rPr>
          <w:i/>
        </w:rPr>
        <w:t xml:space="preserve"> </w:t>
      </w:r>
      <w:r w:rsidRPr="001F4F80">
        <w:t>H.</w:t>
      </w:r>
      <w:r w:rsidRPr="00C374E0">
        <w:rPr>
          <w:i/>
        </w:rPr>
        <w:t xml:space="preserve"> </w:t>
      </w:r>
      <w:r w:rsidRPr="001F4F80">
        <w:rPr>
          <w:i/>
          <w:iCs/>
        </w:rPr>
        <w:t>Sensory</w:t>
      </w:r>
      <w:r w:rsidRPr="00C374E0">
        <w:rPr>
          <w:i/>
          <w:iCs/>
        </w:rPr>
        <w:t xml:space="preserve"> </w:t>
      </w:r>
      <w:r w:rsidRPr="001F4F80">
        <w:rPr>
          <w:i/>
          <w:iCs/>
        </w:rPr>
        <w:t>Evaluation</w:t>
      </w:r>
      <w:r w:rsidRPr="00C374E0">
        <w:rPr>
          <w:i/>
          <w:iCs/>
        </w:rPr>
        <w:t xml:space="preserve"> </w:t>
      </w:r>
      <w:r w:rsidRPr="001F4F80">
        <w:rPr>
          <w:i/>
          <w:iCs/>
        </w:rPr>
        <w:t>of</w:t>
      </w:r>
      <w:r w:rsidRPr="00C374E0">
        <w:rPr>
          <w:i/>
          <w:iCs/>
        </w:rPr>
        <w:t xml:space="preserve"> </w:t>
      </w:r>
      <w:r w:rsidRPr="001F4F80">
        <w:rPr>
          <w:i/>
          <w:iCs/>
        </w:rPr>
        <w:t>Food:</w:t>
      </w:r>
      <w:r w:rsidRPr="00C374E0">
        <w:rPr>
          <w:i/>
          <w:iCs/>
        </w:rPr>
        <w:t xml:space="preserve"> </w:t>
      </w:r>
      <w:r w:rsidRPr="001F4F80">
        <w:rPr>
          <w:i/>
          <w:iCs/>
        </w:rPr>
        <w:t>Principles</w:t>
      </w:r>
      <w:r w:rsidRPr="00C374E0">
        <w:rPr>
          <w:i/>
          <w:iCs/>
        </w:rPr>
        <w:t xml:space="preserve"> </w:t>
      </w:r>
      <w:r w:rsidRPr="001F4F80">
        <w:rPr>
          <w:i/>
          <w:iCs/>
        </w:rPr>
        <w:t>and</w:t>
      </w:r>
      <w:r w:rsidRPr="00C374E0">
        <w:rPr>
          <w:i/>
          <w:iCs/>
        </w:rPr>
        <w:t xml:space="preserve"> </w:t>
      </w:r>
      <w:r w:rsidRPr="001F4F80">
        <w:rPr>
          <w:i/>
          <w:iCs/>
        </w:rPr>
        <w:t>Practices</w:t>
      </w:r>
      <w:r w:rsidRPr="001F4F80">
        <w:t>;</w:t>
      </w:r>
      <w:r w:rsidRPr="00C374E0">
        <w:rPr>
          <w:i/>
        </w:rPr>
        <w:t xml:space="preserve"> </w:t>
      </w:r>
      <w:r w:rsidRPr="001F4F80">
        <w:t>Food</w:t>
      </w:r>
      <w:r w:rsidRPr="00C374E0">
        <w:rPr>
          <w:i/>
        </w:rPr>
        <w:t xml:space="preserve"> </w:t>
      </w:r>
      <w:r w:rsidRPr="001F4F80">
        <w:t>Science</w:t>
      </w:r>
      <w:r w:rsidRPr="00C374E0">
        <w:rPr>
          <w:i/>
        </w:rPr>
        <w:t xml:space="preserve"> </w:t>
      </w:r>
      <w:r w:rsidRPr="001F4F80">
        <w:t>Text</w:t>
      </w:r>
      <w:r w:rsidRPr="00C374E0">
        <w:rPr>
          <w:i/>
        </w:rPr>
        <w:t xml:space="preserve"> </w:t>
      </w:r>
      <w:r w:rsidRPr="001F4F80">
        <w:t>Series;</w:t>
      </w:r>
      <w:r w:rsidRPr="00C374E0">
        <w:rPr>
          <w:i/>
        </w:rPr>
        <w:t xml:space="preserve"> </w:t>
      </w:r>
      <w:r w:rsidRPr="001F4F80">
        <w:t>Springer:</w:t>
      </w:r>
      <w:r w:rsidRPr="00C374E0">
        <w:rPr>
          <w:i/>
        </w:rPr>
        <w:t xml:space="preserve"> </w:t>
      </w:r>
      <w:r w:rsidRPr="001F4F80">
        <w:t>New</w:t>
      </w:r>
      <w:r w:rsidRPr="00C374E0">
        <w:rPr>
          <w:i/>
        </w:rPr>
        <w:t xml:space="preserve"> </w:t>
      </w:r>
      <w:r w:rsidRPr="001F4F80">
        <w:t>York,</w:t>
      </w:r>
      <w:r w:rsidRPr="00C374E0">
        <w:rPr>
          <w:i/>
        </w:rPr>
        <w:t xml:space="preserve"> </w:t>
      </w:r>
      <w:r w:rsidRPr="001F4F80">
        <w:t>NY,</w:t>
      </w:r>
      <w:r w:rsidRPr="00C374E0">
        <w:rPr>
          <w:i/>
        </w:rPr>
        <w:t xml:space="preserve"> </w:t>
      </w:r>
      <w:r>
        <w:t>USA,</w:t>
      </w:r>
      <w:r w:rsidRPr="00C374E0">
        <w:rPr>
          <w:i/>
        </w:rPr>
        <w:t xml:space="preserve"> </w:t>
      </w:r>
      <w:r w:rsidRPr="001F4F80">
        <w:t>2010;</w:t>
      </w:r>
      <w:r w:rsidRPr="00C374E0">
        <w:rPr>
          <w:i/>
        </w:rPr>
        <w:t xml:space="preserve"> </w:t>
      </w:r>
      <w:r w:rsidRPr="001F4F80">
        <w:t>ISBN</w:t>
      </w:r>
      <w:r w:rsidRPr="00C374E0">
        <w:rPr>
          <w:i/>
        </w:rPr>
        <w:t xml:space="preserve"> </w:t>
      </w:r>
      <w:r w:rsidRPr="001F4F80">
        <w:t>978-1-4419-6487-8.</w:t>
      </w:r>
    </w:p>
    <w:p w14:paraId="29AD99A3" w14:textId="77777777" w:rsidR="00D81577" w:rsidRPr="001F4F80" w:rsidRDefault="00D81577" w:rsidP="00D81577">
      <w:pPr>
        <w:pStyle w:val="MDPI81references"/>
        <w:numPr>
          <w:ilvl w:val="0"/>
          <w:numId w:val="15"/>
        </w:numPr>
      </w:pPr>
      <w:r w:rsidRPr="001F4F80">
        <w:t>Civille,</w:t>
      </w:r>
      <w:r w:rsidRPr="00C374E0">
        <w:rPr>
          <w:i/>
        </w:rPr>
        <w:t xml:space="preserve"> </w:t>
      </w:r>
      <w:r w:rsidRPr="001F4F80">
        <w:t>G.V.;</w:t>
      </w:r>
      <w:r w:rsidRPr="00C374E0">
        <w:rPr>
          <w:i/>
        </w:rPr>
        <w:t xml:space="preserve"> </w:t>
      </w:r>
      <w:r w:rsidRPr="001F4F80">
        <w:t>Carr,</w:t>
      </w:r>
      <w:r w:rsidRPr="00C374E0">
        <w:rPr>
          <w:i/>
        </w:rPr>
        <w:t xml:space="preserve"> </w:t>
      </w:r>
      <w:r w:rsidRPr="001F4F80">
        <w:t>B.T.;</w:t>
      </w:r>
      <w:r w:rsidRPr="00C374E0">
        <w:rPr>
          <w:i/>
        </w:rPr>
        <w:t xml:space="preserve"> </w:t>
      </w:r>
      <w:r w:rsidRPr="001F4F80">
        <w:t>Osdoba,</w:t>
      </w:r>
      <w:r w:rsidRPr="00C374E0">
        <w:rPr>
          <w:i/>
        </w:rPr>
        <w:t xml:space="preserve"> </w:t>
      </w:r>
      <w:r w:rsidRPr="001F4F80">
        <w:t>K.E.</w:t>
      </w:r>
      <w:r w:rsidRPr="00C374E0">
        <w:rPr>
          <w:i/>
        </w:rPr>
        <w:t xml:space="preserve"> </w:t>
      </w:r>
      <w:r w:rsidRPr="001F4F80">
        <w:rPr>
          <w:i/>
          <w:iCs/>
        </w:rPr>
        <w:t>Sensory</w:t>
      </w:r>
      <w:r w:rsidRPr="00C374E0">
        <w:rPr>
          <w:i/>
          <w:iCs/>
        </w:rPr>
        <w:t xml:space="preserve"> </w:t>
      </w:r>
      <w:r w:rsidRPr="001F4F80">
        <w:rPr>
          <w:i/>
          <w:iCs/>
        </w:rPr>
        <w:t>Evaluation</w:t>
      </w:r>
      <w:r w:rsidRPr="00C374E0">
        <w:rPr>
          <w:i/>
          <w:iCs/>
        </w:rPr>
        <w:t xml:space="preserve"> </w:t>
      </w:r>
      <w:r w:rsidRPr="001F4F80">
        <w:rPr>
          <w:i/>
          <w:iCs/>
        </w:rPr>
        <w:t>Techniques</w:t>
      </w:r>
      <w:r>
        <w:t>,</w:t>
      </w:r>
      <w:r w:rsidRPr="00C374E0">
        <w:rPr>
          <w:i/>
        </w:rPr>
        <w:t xml:space="preserve"> </w:t>
      </w:r>
      <w:r w:rsidRPr="001F4F80">
        <w:t>6th</w:t>
      </w:r>
      <w:r w:rsidRPr="00C374E0">
        <w:rPr>
          <w:i/>
        </w:rPr>
        <w:t xml:space="preserve"> </w:t>
      </w:r>
      <w:r w:rsidRPr="001F4F80">
        <w:t>ed.;</w:t>
      </w:r>
      <w:r w:rsidRPr="00C374E0">
        <w:rPr>
          <w:i/>
        </w:rPr>
        <w:t xml:space="preserve"> </w:t>
      </w:r>
      <w:r w:rsidRPr="001F4F80">
        <w:t>CRC</w:t>
      </w:r>
      <w:r w:rsidRPr="00C374E0">
        <w:rPr>
          <w:i/>
        </w:rPr>
        <w:t xml:space="preserve"> </w:t>
      </w:r>
      <w:r w:rsidRPr="001F4F80">
        <w:t>Press:</w:t>
      </w:r>
      <w:r w:rsidRPr="00C374E0">
        <w:rPr>
          <w:i/>
        </w:rPr>
        <w:t xml:space="preserve"> </w:t>
      </w:r>
      <w:r>
        <w:t>Boca</w:t>
      </w:r>
      <w:r w:rsidRPr="00C374E0">
        <w:rPr>
          <w:i/>
        </w:rPr>
        <w:t xml:space="preserve"> </w:t>
      </w:r>
      <w:r>
        <w:t>Raton,</w:t>
      </w:r>
      <w:r w:rsidRPr="00C374E0">
        <w:rPr>
          <w:i/>
        </w:rPr>
        <w:t xml:space="preserve"> </w:t>
      </w:r>
      <w:r>
        <w:t>FL,</w:t>
      </w:r>
      <w:r w:rsidRPr="00C374E0">
        <w:rPr>
          <w:i/>
        </w:rPr>
        <w:t xml:space="preserve"> </w:t>
      </w:r>
      <w:r>
        <w:t>USA,</w:t>
      </w:r>
      <w:r w:rsidRPr="00C374E0">
        <w:rPr>
          <w:i/>
        </w:rPr>
        <w:t xml:space="preserve"> </w:t>
      </w:r>
      <w:r w:rsidRPr="001F4F80">
        <w:t>2024;</w:t>
      </w:r>
      <w:r w:rsidRPr="00C374E0">
        <w:rPr>
          <w:i/>
        </w:rPr>
        <w:t xml:space="preserve"> </w:t>
      </w:r>
      <w:r w:rsidRPr="001F4F80">
        <w:t>ISBN</w:t>
      </w:r>
      <w:r w:rsidRPr="00C374E0">
        <w:rPr>
          <w:i/>
        </w:rPr>
        <w:t xml:space="preserve"> </w:t>
      </w:r>
      <w:r w:rsidRPr="001F4F80">
        <w:t>978-1-003-35208-2.</w:t>
      </w:r>
    </w:p>
    <w:p w14:paraId="03EBCF05" w14:textId="77777777" w:rsidR="00D81577" w:rsidRPr="006D56E8" w:rsidRDefault="00D81577" w:rsidP="00D81577">
      <w:pPr>
        <w:pStyle w:val="MDPI81references"/>
        <w:numPr>
          <w:ilvl w:val="0"/>
          <w:numId w:val="15"/>
        </w:numPr>
      </w:pPr>
      <w:r w:rsidRPr="006D56E8">
        <w:t>Blondeau</w:t>
      </w:r>
      <w:r w:rsidRPr="006D56E8">
        <w:rPr>
          <w:i/>
        </w:rPr>
        <w:t xml:space="preserve"> </w:t>
      </w:r>
      <w:r w:rsidRPr="006D56E8">
        <w:t>Da</w:t>
      </w:r>
      <w:r w:rsidRPr="006D56E8">
        <w:rPr>
          <w:i/>
        </w:rPr>
        <w:t xml:space="preserve"> </w:t>
      </w:r>
      <w:r w:rsidRPr="006D56E8">
        <w:t>Silva,</w:t>
      </w:r>
      <w:r w:rsidRPr="006D56E8">
        <w:rPr>
          <w:i/>
        </w:rPr>
        <w:t xml:space="preserve"> </w:t>
      </w:r>
      <w:r w:rsidRPr="006D56E8">
        <w:t>S.;</w:t>
      </w:r>
      <w:r w:rsidRPr="006D56E8">
        <w:rPr>
          <w:i/>
        </w:rPr>
        <w:t xml:space="preserve"> </w:t>
      </w:r>
      <w:r w:rsidRPr="006D56E8">
        <w:t>Da</w:t>
      </w:r>
      <w:r w:rsidRPr="006D56E8">
        <w:rPr>
          <w:i/>
        </w:rPr>
        <w:t xml:space="preserve"> </w:t>
      </w:r>
      <w:r w:rsidRPr="006D56E8">
        <w:t>Silva,</w:t>
      </w:r>
      <w:r w:rsidRPr="006D56E8">
        <w:rPr>
          <w:i/>
        </w:rPr>
        <w:t xml:space="preserve"> </w:t>
      </w:r>
      <w:r w:rsidRPr="006D56E8">
        <w:t>A.</w:t>
      </w:r>
      <w:r w:rsidRPr="006D56E8">
        <w:rPr>
          <w:i/>
        </w:rPr>
        <w:t xml:space="preserve"> </w:t>
      </w:r>
      <w:proofErr w:type="spellStart"/>
      <w:r w:rsidRPr="006D56E8">
        <w:t>Pstat</w:t>
      </w:r>
      <w:proofErr w:type="spellEnd"/>
      <w:r w:rsidRPr="006D56E8">
        <w:t>:</w:t>
      </w:r>
      <w:r w:rsidRPr="006D56E8">
        <w:rPr>
          <w:i/>
        </w:rPr>
        <w:t xml:space="preserve"> </w:t>
      </w:r>
      <w:r w:rsidRPr="006D56E8">
        <w:t>An</w:t>
      </w:r>
      <w:r w:rsidRPr="006D56E8">
        <w:rPr>
          <w:i/>
        </w:rPr>
        <w:t xml:space="preserve"> </w:t>
      </w:r>
      <w:r w:rsidRPr="006D56E8">
        <w:t>R</w:t>
      </w:r>
      <w:r w:rsidRPr="006D56E8">
        <w:rPr>
          <w:i/>
        </w:rPr>
        <w:t xml:space="preserve"> </w:t>
      </w:r>
      <w:r w:rsidRPr="006D56E8">
        <w:t>Package</w:t>
      </w:r>
      <w:r w:rsidRPr="006D56E8">
        <w:rPr>
          <w:i/>
        </w:rPr>
        <w:t xml:space="preserve"> </w:t>
      </w:r>
      <w:r w:rsidRPr="006D56E8">
        <w:t>to</w:t>
      </w:r>
      <w:r w:rsidRPr="006D56E8">
        <w:rPr>
          <w:i/>
        </w:rPr>
        <w:t xml:space="preserve"> </w:t>
      </w:r>
      <w:r w:rsidRPr="006D56E8">
        <w:t>Assess</w:t>
      </w:r>
      <w:r w:rsidRPr="006D56E8">
        <w:rPr>
          <w:i/>
        </w:rPr>
        <w:t xml:space="preserve"> </w:t>
      </w:r>
      <w:r w:rsidRPr="006D56E8">
        <w:t>Population</w:t>
      </w:r>
      <w:r w:rsidRPr="006D56E8">
        <w:rPr>
          <w:i/>
        </w:rPr>
        <w:t xml:space="preserve"> </w:t>
      </w:r>
      <w:r w:rsidRPr="006D56E8">
        <w:t>Differentiation</w:t>
      </w:r>
      <w:r w:rsidRPr="006D56E8">
        <w:rPr>
          <w:i/>
        </w:rPr>
        <w:t xml:space="preserve"> </w:t>
      </w:r>
      <w:r w:rsidRPr="006D56E8">
        <w:t>in</w:t>
      </w:r>
      <w:r w:rsidRPr="006D56E8">
        <w:rPr>
          <w:i/>
        </w:rPr>
        <w:t xml:space="preserve"> </w:t>
      </w:r>
      <w:r w:rsidRPr="006D56E8">
        <w:t>Phenotypic</w:t>
      </w:r>
      <w:r w:rsidRPr="006D56E8">
        <w:rPr>
          <w:i/>
        </w:rPr>
        <w:t xml:space="preserve"> </w:t>
      </w:r>
      <w:r w:rsidRPr="006D56E8">
        <w:t>Traits.</w:t>
      </w:r>
      <w:r w:rsidRPr="006D56E8">
        <w:rPr>
          <w:i/>
        </w:rPr>
        <w:t xml:space="preserve"> </w:t>
      </w:r>
      <w:r w:rsidRPr="006D56E8">
        <w:rPr>
          <w:i/>
          <w:iCs/>
        </w:rPr>
        <w:t xml:space="preserve">R J. </w:t>
      </w:r>
      <w:r w:rsidRPr="006D56E8">
        <w:rPr>
          <w:b/>
          <w:bCs/>
        </w:rPr>
        <w:t>2018</w:t>
      </w:r>
      <w:r w:rsidRPr="006D56E8">
        <w:t>,</w:t>
      </w:r>
      <w:r w:rsidRPr="006D56E8">
        <w:rPr>
          <w:i/>
        </w:rPr>
        <w:t xml:space="preserve"> </w:t>
      </w:r>
      <w:r w:rsidRPr="006D56E8">
        <w:rPr>
          <w:i/>
          <w:iCs/>
        </w:rPr>
        <w:t>10</w:t>
      </w:r>
      <w:r w:rsidRPr="006D56E8">
        <w:t>,</w:t>
      </w:r>
      <w:r w:rsidRPr="006D56E8">
        <w:rPr>
          <w:i/>
        </w:rPr>
        <w:t xml:space="preserve"> </w:t>
      </w:r>
      <w:r w:rsidRPr="006D56E8">
        <w:t>447–454.</w:t>
      </w:r>
      <w:r w:rsidRPr="006D56E8">
        <w:rPr>
          <w:i/>
        </w:rPr>
        <w:t xml:space="preserve"> </w:t>
      </w:r>
      <w:r w:rsidRPr="006D56E8">
        <w:t>https://doi.org/10.32614/RJ-2018-010.</w:t>
      </w:r>
    </w:p>
    <w:p w14:paraId="0871AD44" w14:textId="77777777" w:rsidR="00D81577" w:rsidRPr="001F4F80" w:rsidRDefault="00D81577" w:rsidP="00D81577">
      <w:pPr>
        <w:pStyle w:val="MDPI81references"/>
        <w:numPr>
          <w:ilvl w:val="0"/>
          <w:numId w:val="15"/>
        </w:numPr>
      </w:pPr>
      <w:r w:rsidRPr="001F4F80">
        <w:t>Aitchison,</w:t>
      </w:r>
      <w:r w:rsidRPr="00C374E0">
        <w:rPr>
          <w:i/>
        </w:rPr>
        <w:t xml:space="preserve"> </w:t>
      </w:r>
      <w:r w:rsidRPr="001F4F80">
        <w:t>J.</w:t>
      </w:r>
      <w:r w:rsidRPr="00C374E0">
        <w:rPr>
          <w:i/>
        </w:rPr>
        <w:t xml:space="preserve"> </w:t>
      </w:r>
      <w:r w:rsidRPr="001F4F80">
        <w:t>The</w:t>
      </w:r>
      <w:r w:rsidRPr="00C374E0">
        <w:rPr>
          <w:i/>
        </w:rPr>
        <w:t xml:space="preserve"> </w:t>
      </w:r>
      <w:r w:rsidRPr="001F4F80">
        <w:t>Statistical</w:t>
      </w:r>
      <w:r w:rsidRPr="00C374E0">
        <w:rPr>
          <w:i/>
        </w:rPr>
        <w:t xml:space="preserve"> </w:t>
      </w:r>
      <w:r w:rsidRPr="001F4F80">
        <w:t>Analysis</w:t>
      </w:r>
      <w:r w:rsidRPr="00C374E0">
        <w:rPr>
          <w:i/>
        </w:rPr>
        <w:t xml:space="preserve"> </w:t>
      </w:r>
      <w:r w:rsidRPr="001F4F80">
        <w:t>of</w:t>
      </w:r>
      <w:r w:rsidRPr="00C374E0">
        <w:rPr>
          <w:i/>
        </w:rPr>
        <w:t xml:space="preserve"> </w:t>
      </w:r>
      <w:r w:rsidRPr="001F4F80">
        <w:t>Compositional</w:t>
      </w:r>
      <w:r w:rsidRPr="00C374E0">
        <w:rPr>
          <w:i/>
        </w:rPr>
        <w:t xml:space="preserve"> </w:t>
      </w:r>
      <w:r w:rsidRPr="001F4F80">
        <w:t>Data.</w:t>
      </w:r>
      <w:r w:rsidRPr="00C374E0">
        <w:rPr>
          <w:i/>
        </w:rPr>
        <w:t xml:space="preserve"> </w:t>
      </w:r>
      <w:r>
        <w:rPr>
          <w:i/>
          <w:iCs/>
        </w:rPr>
        <w:t>J. R. Stat. Soc.</w:t>
      </w:r>
      <w:r w:rsidRPr="00C374E0">
        <w:rPr>
          <w:i/>
          <w:iCs/>
        </w:rPr>
        <w:t xml:space="preserve"> </w:t>
      </w:r>
      <w:r>
        <w:rPr>
          <w:i/>
          <w:iCs/>
        </w:rPr>
        <w:t xml:space="preserve">Ser. </w:t>
      </w:r>
      <w:r w:rsidRPr="001F4F80">
        <w:rPr>
          <w:i/>
          <w:iCs/>
        </w:rPr>
        <w:t>B</w:t>
      </w:r>
      <w:r w:rsidRPr="00C374E0">
        <w:rPr>
          <w:i/>
          <w:iCs/>
        </w:rPr>
        <w:t xml:space="preserve"> </w:t>
      </w:r>
      <w:r w:rsidRPr="001F4F80">
        <w:rPr>
          <w:i/>
          <w:iCs/>
        </w:rPr>
        <w:t>(</w:t>
      </w:r>
      <w:proofErr w:type="spellStart"/>
      <w:r>
        <w:rPr>
          <w:i/>
          <w:iCs/>
        </w:rPr>
        <w:t>Methodol</w:t>
      </w:r>
      <w:proofErr w:type="spellEnd"/>
      <w:r>
        <w:rPr>
          <w:i/>
          <w:iCs/>
        </w:rPr>
        <w:t>.</w:t>
      </w:r>
      <w:r w:rsidRPr="001F4F80">
        <w:rPr>
          <w:i/>
          <w:iCs/>
        </w:rPr>
        <w:t>)</w:t>
      </w:r>
      <w:r w:rsidRPr="00C374E0">
        <w:rPr>
          <w:i/>
        </w:rPr>
        <w:t xml:space="preserve"> </w:t>
      </w:r>
      <w:r w:rsidRPr="00C374E0">
        <w:rPr>
          <w:b/>
          <w:bCs/>
        </w:rPr>
        <w:t>1982</w:t>
      </w:r>
      <w:r w:rsidRPr="001F4F80">
        <w:t>,</w:t>
      </w:r>
      <w:r w:rsidRPr="00C374E0">
        <w:rPr>
          <w:i/>
        </w:rPr>
        <w:t xml:space="preserve"> </w:t>
      </w:r>
      <w:r w:rsidRPr="001F4F80">
        <w:rPr>
          <w:i/>
          <w:iCs/>
        </w:rPr>
        <w:t>44</w:t>
      </w:r>
      <w:r w:rsidRPr="001F4F80">
        <w:t>,</w:t>
      </w:r>
      <w:r w:rsidRPr="00C374E0">
        <w:rPr>
          <w:i/>
        </w:rPr>
        <w:t xml:space="preserve"> </w:t>
      </w:r>
      <w:r w:rsidRPr="001F4F80">
        <w:t>139–160</w:t>
      </w:r>
      <w:r>
        <w:t>.</w:t>
      </w:r>
      <w:r w:rsidRPr="00C374E0">
        <w:rPr>
          <w:i/>
        </w:rPr>
        <w:t xml:space="preserve"> </w:t>
      </w:r>
      <w:r>
        <w:t>https://doi.org/</w:t>
      </w:r>
      <w:r w:rsidRPr="001F4F80">
        <w:t>10.1111/j.2517-6161.1982.tb01195.x.</w:t>
      </w:r>
    </w:p>
    <w:p w14:paraId="0C10B0E5" w14:textId="77777777" w:rsidR="00D81577" w:rsidRPr="001F4F80" w:rsidRDefault="00D81577" w:rsidP="00D81577">
      <w:pPr>
        <w:pStyle w:val="MDPI81references"/>
        <w:numPr>
          <w:ilvl w:val="0"/>
          <w:numId w:val="15"/>
        </w:numPr>
      </w:pPr>
      <w:proofErr w:type="spellStart"/>
      <w:r w:rsidRPr="001F4F80">
        <w:t>Spitze</w:t>
      </w:r>
      <w:proofErr w:type="spellEnd"/>
      <w:r w:rsidRPr="001F4F80">
        <w:t>,</w:t>
      </w:r>
      <w:r w:rsidRPr="00C374E0">
        <w:rPr>
          <w:i/>
        </w:rPr>
        <w:t xml:space="preserve"> </w:t>
      </w:r>
      <w:r w:rsidRPr="001F4F80">
        <w:t>K.</w:t>
      </w:r>
      <w:r w:rsidRPr="00C374E0">
        <w:rPr>
          <w:i/>
        </w:rPr>
        <w:t xml:space="preserve"> </w:t>
      </w:r>
      <w:r w:rsidRPr="001F4F80">
        <w:t>Population</w:t>
      </w:r>
      <w:r w:rsidRPr="00C374E0">
        <w:rPr>
          <w:i/>
        </w:rPr>
        <w:t xml:space="preserve"> </w:t>
      </w:r>
      <w:r w:rsidRPr="001F4F80">
        <w:t>Structure</w:t>
      </w:r>
      <w:r w:rsidRPr="00C374E0">
        <w:rPr>
          <w:i/>
        </w:rPr>
        <w:t xml:space="preserve"> </w:t>
      </w:r>
      <w:r w:rsidRPr="001F4F80">
        <w:t>in</w:t>
      </w:r>
      <w:r w:rsidRPr="00C374E0">
        <w:rPr>
          <w:i/>
        </w:rPr>
        <w:t xml:space="preserve"> </w:t>
      </w:r>
      <w:r w:rsidRPr="001F4F80">
        <w:t>Daphnia</w:t>
      </w:r>
      <w:r w:rsidRPr="00C374E0">
        <w:rPr>
          <w:i/>
        </w:rPr>
        <w:t xml:space="preserve"> </w:t>
      </w:r>
      <w:proofErr w:type="spellStart"/>
      <w:r w:rsidRPr="001F4F80">
        <w:t>Obtusa</w:t>
      </w:r>
      <w:proofErr w:type="spellEnd"/>
      <w:r w:rsidRPr="001F4F80">
        <w:t>:</w:t>
      </w:r>
      <w:r w:rsidRPr="00C374E0">
        <w:rPr>
          <w:i/>
        </w:rPr>
        <w:t xml:space="preserve"> </w:t>
      </w:r>
      <w:r w:rsidRPr="001F4F80">
        <w:t>Quantitative</w:t>
      </w:r>
      <w:r w:rsidRPr="00C374E0">
        <w:rPr>
          <w:i/>
        </w:rPr>
        <w:t xml:space="preserve"> </w:t>
      </w:r>
      <w:r w:rsidRPr="001F4F80">
        <w:t>Genetic</w:t>
      </w:r>
      <w:r w:rsidRPr="00C374E0">
        <w:rPr>
          <w:i/>
        </w:rPr>
        <w:t xml:space="preserve"> </w:t>
      </w:r>
      <w:r w:rsidRPr="001F4F80">
        <w:t>and</w:t>
      </w:r>
      <w:r w:rsidRPr="00C374E0">
        <w:rPr>
          <w:i/>
        </w:rPr>
        <w:t xml:space="preserve"> </w:t>
      </w:r>
      <w:r w:rsidRPr="001F4F80">
        <w:t>Allozymic</w:t>
      </w:r>
      <w:r w:rsidRPr="00C374E0">
        <w:rPr>
          <w:i/>
        </w:rPr>
        <w:t xml:space="preserve"> </w:t>
      </w:r>
      <w:r w:rsidRPr="001F4F80">
        <w:t>Variation.</w:t>
      </w:r>
      <w:r w:rsidRPr="00C374E0">
        <w:rPr>
          <w:i/>
        </w:rPr>
        <w:t xml:space="preserve"> </w:t>
      </w:r>
      <w:r w:rsidRPr="001F4F80">
        <w:rPr>
          <w:i/>
          <w:iCs/>
        </w:rPr>
        <w:t>Genetics</w:t>
      </w:r>
      <w:r w:rsidRPr="00C374E0">
        <w:rPr>
          <w:i/>
        </w:rPr>
        <w:t xml:space="preserve"> </w:t>
      </w:r>
      <w:r w:rsidRPr="00C374E0">
        <w:rPr>
          <w:b/>
          <w:bCs/>
        </w:rPr>
        <w:t>1993</w:t>
      </w:r>
      <w:r w:rsidRPr="001F4F80">
        <w:t>,</w:t>
      </w:r>
      <w:r w:rsidRPr="00C374E0">
        <w:rPr>
          <w:i/>
        </w:rPr>
        <w:t xml:space="preserve"> </w:t>
      </w:r>
      <w:r w:rsidRPr="001F4F80">
        <w:rPr>
          <w:i/>
          <w:iCs/>
        </w:rPr>
        <w:t>135</w:t>
      </w:r>
      <w:r w:rsidRPr="001F4F80">
        <w:t>,</w:t>
      </w:r>
      <w:r w:rsidRPr="00C374E0">
        <w:rPr>
          <w:i/>
        </w:rPr>
        <w:t xml:space="preserve"> </w:t>
      </w:r>
      <w:r w:rsidRPr="001F4F80">
        <w:t>367–374</w:t>
      </w:r>
      <w:r>
        <w:t>.</w:t>
      </w:r>
      <w:r w:rsidRPr="00C374E0">
        <w:rPr>
          <w:i/>
        </w:rPr>
        <w:t xml:space="preserve"> </w:t>
      </w:r>
      <w:r>
        <w:t>https://doi.org/</w:t>
      </w:r>
      <w:r w:rsidRPr="001F4F80">
        <w:t>10.1093/genetics/135.2.367.</w:t>
      </w:r>
    </w:p>
    <w:p w14:paraId="775EF497" w14:textId="77777777" w:rsidR="00D81577" w:rsidRPr="006D56E8" w:rsidRDefault="00D81577" w:rsidP="00D81577">
      <w:pPr>
        <w:pStyle w:val="MDPI81references"/>
        <w:numPr>
          <w:ilvl w:val="0"/>
          <w:numId w:val="15"/>
        </w:numPr>
      </w:pPr>
      <w:proofErr w:type="spellStart"/>
      <w:r w:rsidRPr="001F4F80">
        <w:t>Merilä</w:t>
      </w:r>
      <w:proofErr w:type="spellEnd"/>
      <w:r w:rsidRPr="001F4F80">
        <w:t>,</w:t>
      </w:r>
      <w:r w:rsidRPr="00C374E0">
        <w:rPr>
          <w:i/>
        </w:rPr>
        <w:t xml:space="preserve"> </w:t>
      </w:r>
      <w:r w:rsidRPr="001F4F80">
        <w:t>J.;</w:t>
      </w:r>
      <w:r w:rsidRPr="00C374E0">
        <w:rPr>
          <w:i/>
        </w:rPr>
        <w:t xml:space="preserve"> </w:t>
      </w:r>
      <w:proofErr w:type="spellStart"/>
      <w:r w:rsidRPr="001F4F80">
        <w:t>Crnokrak</w:t>
      </w:r>
      <w:proofErr w:type="spellEnd"/>
      <w:r w:rsidRPr="001F4F80">
        <w:t>,</w:t>
      </w:r>
      <w:r w:rsidRPr="00C374E0">
        <w:rPr>
          <w:i/>
        </w:rPr>
        <w:t xml:space="preserve"> </w:t>
      </w:r>
      <w:r w:rsidRPr="001F4F80">
        <w:t>P.</w:t>
      </w:r>
      <w:r w:rsidRPr="00C374E0">
        <w:rPr>
          <w:i/>
        </w:rPr>
        <w:t xml:space="preserve"> </w:t>
      </w:r>
      <w:r w:rsidRPr="001F4F80">
        <w:t>Comparison</w:t>
      </w:r>
      <w:r w:rsidRPr="00C374E0">
        <w:rPr>
          <w:i/>
        </w:rPr>
        <w:t xml:space="preserve"> </w:t>
      </w:r>
      <w:r w:rsidRPr="001F4F80">
        <w:t>of</w:t>
      </w:r>
      <w:r w:rsidRPr="00C374E0">
        <w:rPr>
          <w:i/>
        </w:rPr>
        <w:t xml:space="preserve"> </w:t>
      </w:r>
      <w:r w:rsidRPr="006D56E8">
        <w:t>Genetic</w:t>
      </w:r>
      <w:r w:rsidRPr="006D56E8">
        <w:rPr>
          <w:i/>
        </w:rPr>
        <w:t xml:space="preserve"> </w:t>
      </w:r>
      <w:r w:rsidRPr="006D56E8">
        <w:t>Differentiation</w:t>
      </w:r>
      <w:r w:rsidRPr="006D56E8">
        <w:rPr>
          <w:i/>
        </w:rPr>
        <w:t xml:space="preserve"> </w:t>
      </w:r>
      <w:r w:rsidRPr="006D56E8">
        <w:t>at</w:t>
      </w:r>
      <w:r w:rsidRPr="006D56E8">
        <w:rPr>
          <w:i/>
        </w:rPr>
        <w:t xml:space="preserve"> </w:t>
      </w:r>
      <w:r w:rsidRPr="006D56E8">
        <w:t>Marker</w:t>
      </w:r>
      <w:r w:rsidRPr="006D56E8">
        <w:rPr>
          <w:i/>
        </w:rPr>
        <w:t xml:space="preserve"> </w:t>
      </w:r>
      <w:r w:rsidRPr="006D56E8">
        <w:t>Loci</w:t>
      </w:r>
      <w:r w:rsidRPr="006D56E8">
        <w:rPr>
          <w:i/>
        </w:rPr>
        <w:t xml:space="preserve"> </w:t>
      </w:r>
      <w:r w:rsidRPr="006D56E8">
        <w:t>and</w:t>
      </w:r>
      <w:r w:rsidRPr="006D56E8">
        <w:rPr>
          <w:i/>
        </w:rPr>
        <w:t xml:space="preserve"> </w:t>
      </w:r>
      <w:r w:rsidRPr="006D56E8">
        <w:t>Quantitative</w:t>
      </w:r>
      <w:r w:rsidRPr="006D56E8">
        <w:rPr>
          <w:i/>
        </w:rPr>
        <w:t xml:space="preserve"> </w:t>
      </w:r>
      <w:r w:rsidRPr="006D56E8">
        <w:t>Traits.</w:t>
      </w:r>
      <w:r w:rsidRPr="006D56E8">
        <w:rPr>
          <w:i/>
        </w:rPr>
        <w:t xml:space="preserve"> </w:t>
      </w:r>
      <w:r w:rsidRPr="006D56E8">
        <w:rPr>
          <w:i/>
          <w:iCs/>
        </w:rPr>
        <w:t>J. Evol. Biol.</w:t>
      </w:r>
      <w:r w:rsidRPr="006D56E8">
        <w:rPr>
          <w:i/>
        </w:rPr>
        <w:t xml:space="preserve"> </w:t>
      </w:r>
      <w:r w:rsidRPr="006D56E8">
        <w:rPr>
          <w:b/>
          <w:bCs/>
        </w:rPr>
        <w:t>2001</w:t>
      </w:r>
      <w:r w:rsidRPr="006D56E8">
        <w:t>,</w:t>
      </w:r>
      <w:r w:rsidRPr="006D56E8">
        <w:rPr>
          <w:i/>
        </w:rPr>
        <w:t xml:space="preserve"> </w:t>
      </w:r>
      <w:r w:rsidRPr="006D56E8">
        <w:rPr>
          <w:i/>
          <w:iCs/>
        </w:rPr>
        <w:t>14</w:t>
      </w:r>
      <w:r w:rsidRPr="006D56E8">
        <w:t>,</w:t>
      </w:r>
      <w:r w:rsidRPr="006D56E8">
        <w:rPr>
          <w:i/>
        </w:rPr>
        <w:t xml:space="preserve"> </w:t>
      </w:r>
      <w:r w:rsidRPr="006D56E8">
        <w:t>892–903.</w:t>
      </w:r>
      <w:r w:rsidRPr="006D56E8">
        <w:rPr>
          <w:i/>
        </w:rPr>
        <w:t xml:space="preserve"> </w:t>
      </w:r>
      <w:r w:rsidRPr="006D56E8">
        <w:t>https://doi.org/10.1046/j.1420-9101.2001.00348.x.</w:t>
      </w:r>
    </w:p>
    <w:p w14:paraId="10DA35ED" w14:textId="77777777" w:rsidR="00D81577" w:rsidRPr="001F4F80" w:rsidRDefault="00D81577" w:rsidP="00D81577">
      <w:pPr>
        <w:pStyle w:val="MDPI81references"/>
        <w:numPr>
          <w:ilvl w:val="0"/>
          <w:numId w:val="15"/>
        </w:numPr>
      </w:pPr>
      <w:r w:rsidRPr="006D56E8">
        <w:t>R</w:t>
      </w:r>
      <w:r w:rsidRPr="006D56E8">
        <w:rPr>
          <w:i/>
        </w:rPr>
        <w:t xml:space="preserve"> </w:t>
      </w:r>
      <w:r w:rsidRPr="006D56E8">
        <w:t>Core</w:t>
      </w:r>
      <w:r w:rsidRPr="006D56E8">
        <w:rPr>
          <w:i/>
        </w:rPr>
        <w:t xml:space="preserve"> </w:t>
      </w:r>
      <w:r w:rsidRPr="006D56E8">
        <w:t>Team.</w:t>
      </w:r>
      <w:r w:rsidRPr="006D56E8">
        <w:rPr>
          <w:i/>
        </w:rPr>
        <w:t xml:space="preserve"> </w:t>
      </w:r>
      <w:r w:rsidRPr="006D56E8">
        <w:rPr>
          <w:i/>
          <w:iCs/>
        </w:rPr>
        <w:t>R: A Language and Environment</w:t>
      </w:r>
      <w:r w:rsidRPr="00C374E0">
        <w:rPr>
          <w:i/>
          <w:iCs/>
        </w:rPr>
        <w:t xml:space="preserve"> </w:t>
      </w:r>
      <w:r w:rsidRPr="008F5D1A">
        <w:rPr>
          <w:i/>
          <w:iCs/>
        </w:rPr>
        <w:t>for</w:t>
      </w:r>
      <w:r w:rsidRPr="00C374E0">
        <w:rPr>
          <w:i/>
          <w:iCs/>
        </w:rPr>
        <w:t xml:space="preserve"> </w:t>
      </w:r>
      <w:r w:rsidRPr="008F5D1A">
        <w:rPr>
          <w:i/>
          <w:iCs/>
        </w:rPr>
        <w:t>Statistical</w:t>
      </w:r>
      <w:r w:rsidRPr="00C374E0">
        <w:rPr>
          <w:i/>
          <w:iCs/>
        </w:rPr>
        <w:t xml:space="preserve"> </w:t>
      </w:r>
      <w:r w:rsidRPr="008F5D1A">
        <w:rPr>
          <w:i/>
          <w:iCs/>
        </w:rPr>
        <w:t>Computing</w:t>
      </w:r>
      <w:r w:rsidRPr="008F5D1A">
        <w:t>;</w:t>
      </w:r>
      <w:r w:rsidRPr="00C374E0">
        <w:rPr>
          <w:i/>
        </w:rPr>
        <w:t xml:space="preserve"> </w:t>
      </w:r>
      <w:r w:rsidRPr="00481A46">
        <w:rPr>
          <w:highlight w:val="yellow"/>
        </w:rPr>
        <w:t>R</w:t>
      </w:r>
      <w:r w:rsidRPr="00481A46">
        <w:rPr>
          <w:i/>
          <w:highlight w:val="yellow"/>
        </w:rPr>
        <w:t xml:space="preserve"> </w:t>
      </w:r>
      <w:r w:rsidRPr="00481A46">
        <w:rPr>
          <w:highlight w:val="yellow"/>
        </w:rPr>
        <w:t>Foundation</w:t>
      </w:r>
      <w:r w:rsidRPr="00481A46">
        <w:rPr>
          <w:i/>
          <w:highlight w:val="yellow"/>
        </w:rPr>
        <w:t xml:space="preserve"> </w:t>
      </w:r>
      <w:r w:rsidRPr="00481A46">
        <w:rPr>
          <w:highlight w:val="yellow"/>
        </w:rPr>
        <w:t>for</w:t>
      </w:r>
      <w:r w:rsidRPr="00481A46">
        <w:rPr>
          <w:i/>
          <w:highlight w:val="yellow"/>
        </w:rPr>
        <w:t xml:space="preserve"> </w:t>
      </w:r>
      <w:r w:rsidRPr="00481A46">
        <w:rPr>
          <w:highlight w:val="yellow"/>
        </w:rPr>
        <w:t>Statistical</w:t>
      </w:r>
      <w:r w:rsidRPr="00481A46">
        <w:rPr>
          <w:i/>
          <w:highlight w:val="yellow"/>
        </w:rPr>
        <w:t xml:space="preserve"> </w:t>
      </w:r>
      <w:r w:rsidRPr="00481A46">
        <w:rPr>
          <w:highlight w:val="yellow"/>
        </w:rPr>
        <w:t>Computing:</w:t>
      </w:r>
      <w:r w:rsidRPr="00481A46">
        <w:rPr>
          <w:i/>
          <w:highlight w:val="yellow"/>
        </w:rPr>
        <w:t xml:space="preserve"> </w:t>
      </w:r>
      <w:r w:rsidRPr="00481A46">
        <w:rPr>
          <w:highlight w:val="yellow"/>
        </w:rPr>
        <w:t>Vienna,</w:t>
      </w:r>
      <w:r w:rsidRPr="00481A46">
        <w:rPr>
          <w:i/>
          <w:highlight w:val="yellow"/>
        </w:rPr>
        <w:t xml:space="preserve"> </w:t>
      </w:r>
      <w:r w:rsidRPr="00481A46">
        <w:rPr>
          <w:highlight w:val="yellow"/>
        </w:rPr>
        <w:t>Austria</w:t>
      </w:r>
      <w:r>
        <w:t>,</w:t>
      </w:r>
      <w:r w:rsidRPr="00C374E0">
        <w:rPr>
          <w:i/>
        </w:rPr>
        <w:t xml:space="preserve"> </w:t>
      </w:r>
      <w:r w:rsidRPr="001F4F80">
        <w:t>2025.</w:t>
      </w:r>
    </w:p>
    <w:p w14:paraId="1E537C52" w14:textId="13268692" w:rsidR="00D81577" w:rsidRPr="001F4F80" w:rsidRDefault="00D81577" w:rsidP="00D81577">
      <w:pPr>
        <w:pStyle w:val="MDPI81references"/>
        <w:numPr>
          <w:ilvl w:val="0"/>
          <w:numId w:val="15"/>
        </w:numPr>
      </w:pPr>
      <w:commentRangeStart w:id="180"/>
      <w:commentRangeStart w:id="181"/>
      <w:r w:rsidRPr="006D56E8">
        <w:rPr>
          <w:highlight w:val="yellow"/>
        </w:rPr>
        <w:t>Allaire</w:t>
      </w:r>
      <w:commentRangeEnd w:id="180"/>
      <w:r w:rsidR="006D56E8">
        <w:rPr>
          <w:rStyle w:val="Refdecomentario"/>
          <w:rFonts w:eastAsia="SimSun"/>
          <w:lang w:eastAsia="zh-CN" w:bidi="ar-SA"/>
          <w14:ligatures w14:val="none"/>
        </w:rPr>
        <w:commentReference w:id="180"/>
      </w:r>
      <w:commentRangeEnd w:id="181"/>
      <w:r w:rsidR="0053576E">
        <w:rPr>
          <w:rStyle w:val="Refdecomentario"/>
          <w:rFonts w:eastAsia="SimSun"/>
          <w:lang w:eastAsia="zh-CN" w:bidi="ar-SA"/>
          <w14:ligatures w14:val="none"/>
        </w:rPr>
        <w:commentReference w:id="181"/>
      </w:r>
      <w:r w:rsidRPr="006D56E8">
        <w:rPr>
          <w:highlight w:val="yellow"/>
        </w:rPr>
        <w:t>,</w:t>
      </w:r>
      <w:r w:rsidRPr="006D56E8">
        <w:rPr>
          <w:i/>
          <w:highlight w:val="yellow"/>
        </w:rPr>
        <w:t xml:space="preserve"> </w:t>
      </w:r>
      <w:r w:rsidRPr="006D56E8">
        <w:rPr>
          <w:highlight w:val="yellow"/>
        </w:rPr>
        <w:t>J.J.;</w:t>
      </w:r>
      <w:r w:rsidRPr="006D56E8">
        <w:rPr>
          <w:i/>
          <w:highlight w:val="yellow"/>
        </w:rPr>
        <w:t xml:space="preserve"> </w:t>
      </w:r>
      <w:proofErr w:type="spellStart"/>
      <w:r w:rsidRPr="006D56E8">
        <w:rPr>
          <w:highlight w:val="yellow"/>
        </w:rPr>
        <w:t>Dervieux</w:t>
      </w:r>
      <w:proofErr w:type="spellEnd"/>
      <w:r w:rsidRPr="006D56E8">
        <w:rPr>
          <w:highlight w:val="yellow"/>
        </w:rPr>
        <w:t>,</w:t>
      </w:r>
      <w:r w:rsidRPr="006D56E8">
        <w:rPr>
          <w:i/>
          <w:highlight w:val="yellow"/>
        </w:rPr>
        <w:t xml:space="preserve"> </w:t>
      </w:r>
      <w:r w:rsidRPr="006D56E8">
        <w:rPr>
          <w:highlight w:val="yellow"/>
        </w:rPr>
        <w:t>C.</w:t>
      </w:r>
      <w:r w:rsidRPr="00C374E0">
        <w:rPr>
          <w:i/>
        </w:rPr>
        <w:t xml:space="preserve"> </w:t>
      </w:r>
      <w:r w:rsidRPr="00C86D67">
        <w:rPr>
          <w:i/>
          <w:iCs/>
        </w:rPr>
        <w:t>Quarto:</w:t>
      </w:r>
      <w:r w:rsidRPr="00C374E0">
        <w:rPr>
          <w:i/>
          <w:iCs/>
        </w:rPr>
        <w:t xml:space="preserve"> </w:t>
      </w:r>
      <w:r w:rsidRPr="00C86D67">
        <w:rPr>
          <w:i/>
          <w:iCs/>
        </w:rPr>
        <w:t>R</w:t>
      </w:r>
      <w:r w:rsidRPr="00C374E0">
        <w:rPr>
          <w:i/>
          <w:iCs/>
        </w:rPr>
        <w:t xml:space="preserve"> </w:t>
      </w:r>
      <w:r w:rsidRPr="00C86D67">
        <w:rPr>
          <w:i/>
          <w:iCs/>
        </w:rPr>
        <w:t>Interface</w:t>
      </w:r>
      <w:r w:rsidRPr="00C374E0">
        <w:rPr>
          <w:i/>
          <w:iCs/>
        </w:rPr>
        <w:t xml:space="preserve"> </w:t>
      </w:r>
      <w:r w:rsidRPr="00C86D67">
        <w:rPr>
          <w:i/>
          <w:iCs/>
        </w:rPr>
        <w:t>to</w:t>
      </w:r>
      <w:r w:rsidRPr="00C374E0">
        <w:rPr>
          <w:i/>
          <w:iCs/>
        </w:rPr>
        <w:t xml:space="preserve"> </w:t>
      </w:r>
      <w:r w:rsidRPr="00C86D67">
        <w:rPr>
          <w:i/>
          <w:iCs/>
        </w:rPr>
        <w:t>“Quarto”</w:t>
      </w:r>
      <w:r w:rsidRPr="00C374E0">
        <w:rPr>
          <w:i/>
          <w:iCs/>
        </w:rPr>
        <w:t xml:space="preserve"> </w:t>
      </w:r>
      <w:r w:rsidRPr="00C86D67">
        <w:rPr>
          <w:i/>
          <w:iCs/>
        </w:rPr>
        <w:t>Markdown</w:t>
      </w:r>
      <w:r w:rsidRPr="00C374E0">
        <w:rPr>
          <w:i/>
          <w:iCs/>
        </w:rPr>
        <w:t xml:space="preserve"> </w:t>
      </w:r>
      <w:r w:rsidRPr="00C86D67">
        <w:rPr>
          <w:i/>
          <w:iCs/>
        </w:rPr>
        <w:t>Publishing</w:t>
      </w:r>
      <w:r w:rsidRPr="00C374E0">
        <w:rPr>
          <w:i/>
          <w:iCs/>
        </w:rPr>
        <w:t xml:space="preserve"> </w:t>
      </w:r>
      <w:r w:rsidRPr="00C86D67">
        <w:rPr>
          <w:i/>
          <w:iCs/>
        </w:rPr>
        <w:t>System</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t>,</w:t>
      </w:r>
      <w:r w:rsidRPr="00C374E0">
        <w:rPr>
          <w:i/>
        </w:rPr>
        <w:t xml:space="preserve"> </w:t>
      </w:r>
      <w:r w:rsidRPr="00C86D67">
        <w:t>2025</w:t>
      </w:r>
      <w:r>
        <w:t>.</w:t>
      </w:r>
      <w:r w:rsidRPr="00C374E0">
        <w:rPr>
          <w:i/>
        </w:rPr>
        <w:t xml:space="preserve"> </w:t>
      </w:r>
      <w:r>
        <w:t>https://doi.org/</w:t>
      </w:r>
      <w:r w:rsidRPr="001F4F80">
        <w:t>10.32614/CRAN.package.quarto.</w:t>
      </w:r>
    </w:p>
    <w:p w14:paraId="03D52A9D" w14:textId="77777777" w:rsidR="00D81577" w:rsidRPr="001F4F80" w:rsidRDefault="00D81577" w:rsidP="00D81577">
      <w:pPr>
        <w:pStyle w:val="MDPI81references"/>
        <w:numPr>
          <w:ilvl w:val="0"/>
          <w:numId w:val="15"/>
        </w:numPr>
      </w:pPr>
      <w:r w:rsidRPr="001F4F80">
        <w:t>Marcelo-Bazán,</w:t>
      </w:r>
      <w:r w:rsidRPr="00C374E0">
        <w:rPr>
          <w:i/>
        </w:rPr>
        <w:t xml:space="preserve"> </w:t>
      </w:r>
      <w:r w:rsidRPr="001F4F80">
        <w:t>F.E.;</w:t>
      </w:r>
      <w:r w:rsidRPr="00C374E0">
        <w:rPr>
          <w:i/>
        </w:rPr>
        <w:t xml:space="preserve"> </w:t>
      </w:r>
      <w:r w:rsidRPr="001F4F80">
        <w:t>Mantilla-Chávez,</w:t>
      </w:r>
      <w:r w:rsidRPr="00C374E0">
        <w:rPr>
          <w:i/>
        </w:rPr>
        <w:t xml:space="preserve"> </w:t>
      </w:r>
      <w:r w:rsidRPr="001F4F80">
        <w:t>W.;</w:t>
      </w:r>
      <w:r w:rsidRPr="00C374E0">
        <w:rPr>
          <w:i/>
        </w:rPr>
        <w:t xml:space="preserve"> </w:t>
      </w:r>
      <w:r w:rsidRPr="001F4F80">
        <w:t>Paredes-Pajares,</w:t>
      </w:r>
      <w:r w:rsidRPr="00C374E0">
        <w:rPr>
          <w:i/>
        </w:rPr>
        <w:t xml:space="preserve"> </w:t>
      </w:r>
      <w:r w:rsidRPr="001F4F80">
        <w:t>K.P.;</w:t>
      </w:r>
      <w:r w:rsidRPr="00C374E0">
        <w:rPr>
          <w:i/>
        </w:rPr>
        <w:t xml:space="preserve"> </w:t>
      </w:r>
      <w:r w:rsidRPr="001F4F80">
        <w:t>Chávez-Cercado,</w:t>
      </w:r>
      <w:r w:rsidRPr="00C374E0">
        <w:rPr>
          <w:i/>
        </w:rPr>
        <w:t xml:space="preserve"> </w:t>
      </w:r>
      <w:r w:rsidRPr="001F4F80">
        <w:t>D.M.;</w:t>
      </w:r>
      <w:r w:rsidRPr="00C374E0">
        <w:rPr>
          <w:i/>
        </w:rPr>
        <w:t xml:space="preserve"> </w:t>
      </w:r>
      <w:proofErr w:type="spellStart"/>
      <w:r w:rsidRPr="001F4F80">
        <w:t>Baselly</w:t>
      </w:r>
      <w:proofErr w:type="spellEnd"/>
      <w:r w:rsidRPr="001F4F80">
        <w:t>-Villanueva,</w:t>
      </w:r>
      <w:r w:rsidRPr="00C374E0">
        <w:rPr>
          <w:i/>
        </w:rPr>
        <w:t xml:space="preserve"> </w:t>
      </w:r>
      <w:r w:rsidRPr="001F4F80">
        <w:t>J.R.;</w:t>
      </w:r>
      <w:r w:rsidRPr="00C374E0">
        <w:rPr>
          <w:i/>
        </w:rPr>
        <w:t xml:space="preserve"> </w:t>
      </w:r>
      <w:r w:rsidRPr="001F4F80">
        <w:t>Álvarez-Álvarez,</w:t>
      </w:r>
      <w:r w:rsidRPr="00C374E0">
        <w:rPr>
          <w:i/>
        </w:rPr>
        <w:t xml:space="preserve"> </w:t>
      </w:r>
      <w:r w:rsidRPr="001F4F80">
        <w:t>P.</w:t>
      </w:r>
      <w:r w:rsidRPr="00C374E0">
        <w:rPr>
          <w:i/>
        </w:rPr>
        <w:t xml:space="preserve"> </w:t>
      </w:r>
      <w:r w:rsidRPr="001F4F80">
        <w:t>Identification</w:t>
      </w:r>
      <w:r w:rsidRPr="00C374E0">
        <w:rPr>
          <w:i/>
        </w:rPr>
        <w:t xml:space="preserve"> </w:t>
      </w:r>
      <w:r w:rsidRPr="001F4F80">
        <w:t>of</w:t>
      </w:r>
      <w:r w:rsidRPr="00C374E0">
        <w:rPr>
          <w:i/>
        </w:rPr>
        <w:t xml:space="preserve"> </w:t>
      </w:r>
      <w:r w:rsidRPr="001F4F80">
        <w:t>the</w:t>
      </w:r>
      <w:r w:rsidRPr="00C374E0">
        <w:rPr>
          <w:i/>
        </w:rPr>
        <w:t xml:space="preserve"> </w:t>
      </w:r>
      <w:r w:rsidRPr="001F4F80">
        <w:t>Optimal</w:t>
      </w:r>
      <w:r w:rsidRPr="00C374E0">
        <w:rPr>
          <w:i/>
        </w:rPr>
        <w:t xml:space="preserve"> </w:t>
      </w:r>
      <w:r w:rsidRPr="001F4F80">
        <w:t>Substrate</w:t>
      </w:r>
      <w:r w:rsidRPr="00C374E0">
        <w:rPr>
          <w:i/>
        </w:rPr>
        <w:t xml:space="preserve"> </w:t>
      </w:r>
      <w:r w:rsidRPr="001F4F80">
        <w:t>for</w:t>
      </w:r>
      <w:r w:rsidRPr="00C374E0">
        <w:rPr>
          <w:i/>
        </w:rPr>
        <w:t xml:space="preserve"> </w:t>
      </w:r>
      <w:r w:rsidRPr="001F4F80">
        <w:t>Sexual</w:t>
      </w:r>
      <w:r w:rsidRPr="00C374E0">
        <w:rPr>
          <w:i/>
        </w:rPr>
        <w:t xml:space="preserve"> </w:t>
      </w:r>
      <w:r w:rsidRPr="001F4F80">
        <w:t>Propagation</w:t>
      </w:r>
      <w:r w:rsidRPr="00C374E0">
        <w:rPr>
          <w:i/>
        </w:rPr>
        <w:t xml:space="preserve"> </w:t>
      </w:r>
      <w:r w:rsidRPr="001F4F80">
        <w:t>of</w:t>
      </w:r>
      <w:r w:rsidRPr="00C374E0">
        <w:rPr>
          <w:i/>
        </w:rPr>
        <w:t xml:space="preserve"> </w:t>
      </w:r>
      <w:r w:rsidRPr="001F4F80">
        <w:rPr>
          <w:i/>
          <w:iCs/>
        </w:rPr>
        <w:t>Cinchona</w:t>
      </w:r>
      <w:r w:rsidRPr="00C374E0">
        <w:rPr>
          <w:i/>
          <w:iCs/>
        </w:rPr>
        <w:t xml:space="preserve"> </w:t>
      </w:r>
      <w:r w:rsidRPr="001F4F80">
        <w:rPr>
          <w:i/>
          <w:iCs/>
        </w:rPr>
        <w:t>officinalis</w:t>
      </w:r>
      <w:r w:rsidRPr="00C374E0">
        <w:rPr>
          <w:i/>
        </w:rPr>
        <w:t xml:space="preserve"> </w:t>
      </w:r>
      <w:r w:rsidRPr="001F4F80">
        <w:t>L.:</w:t>
      </w:r>
      <w:r w:rsidRPr="00C374E0">
        <w:rPr>
          <w:i/>
        </w:rPr>
        <w:t xml:space="preserve"> </w:t>
      </w:r>
      <w:r w:rsidRPr="001F4F80">
        <w:t>Implications</w:t>
      </w:r>
      <w:r w:rsidRPr="00C374E0">
        <w:rPr>
          <w:i/>
        </w:rPr>
        <w:t xml:space="preserve"> </w:t>
      </w:r>
      <w:r w:rsidRPr="001F4F80">
        <w:t>for</w:t>
      </w:r>
      <w:r w:rsidRPr="00C374E0">
        <w:rPr>
          <w:i/>
        </w:rPr>
        <w:t xml:space="preserve"> </w:t>
      </w:r>
      <w:r w:rsidRPr="001F4F80">
        <w:t>Conservation</w:t>
      </w:r>
      <w:r w:rsidRPr="00C374E0">
        <w:rPr>
          <w:i/>
        </w:rPr>
        <w:t xml:space="preserve"> </w:t>
      </w:r>
      <w:r w:rsidRPr="001F4F80">
        <w:t>and</w:t>
      </w:r>
      <w:r w:rsidRPr="00C374E0">
        <w:rPr>
          <w:i/>
        </w:rPr>
        <w:t xml:space="preserve"> </w:t>
      </w:r>
      <w:r w:rsidRPr="001F4F80">
        <w:t>Sustainable</w:t>
      </w:r>
      <w:r w:rsidRPr="00C374E0">
        <w:rPr>
          <w:i/>
        </w:rPr>
        <w:t xml:space="preserve"> </w:t>
      </w:r>
      <w:r w:rsidRPr="001F4F80">
        <w:t>Use.</w:t>
      </w:r>
      <w:r w:rsidRPr="00C374E0">
        <w:rPr>
          <w:i/>
        </w:rPr>
        <w:t xml:space="preserve"> </w:t>
      </w:r>
      <w:r w:rsidRPr="001F4F80">
        <w:rPr>
          <w:i/>
          <w:iCs/>
        </w:rPr>
        <w:t>For.</w:t>
      </w:r>
      <w:r w:rsidRPr="00C374E0">
        <w:rPr>
          <w:i/>
          <w:iCs/>
        </w:rPr>
        <w:t xml:space="preserve"> </w:t>
      </w:r>
      <w:r w:rsidRPr="001F4F80">
        <w:rPr>
          <w:i/>
          <w:iCs/>
        </w:rPr>
        <w:t>Sci.</w:t>
      </w:r>
      <w:r w:rsidRPr="00C374E0">
        <w:rPr>
          <w:i/>
        </w:rPr>
        <w:t xml:space="preserve"> </w:t>
      </w:r>
      <w:r w:rsidRPr="00C374E0">
        <w:rPr>
          <w:b/>
          <w:bCs/>
        </w:rPr>
        <w:t>2025</w:t>
      </w:r>
      <w:r w:rsidRPr="001F4F80">
        <w:t>,</w:t>
      </w:r>
      <w:r w:rsidRPr="00C374E0">
        <w:rPr>
          <w:i/>
        </w:rPr>
        <w:t xml:space="preserve"> </w:t>
      </w:r>
      <w:r w:rsidRPr="001F4F80">
        <w:rPr>
          <w:i/>
          <w:iCs/>
        </w:rPr>
        <w:t>71</w:t>
      </w:r>
      <w:r w:rsidRPr="001F4F80">
        <w:t>,</w:t>
      </w:r>
      <w:r w:rsidRPr="00C374E0">
        <w:rPr>
          <w:i/>
        </w:rPr>
        <w:t xml:space="preserve"> </w:t>
      </w:r>
      <w:r w:rsidRPr="001F4F80">
        <w:t>397–422</w:t>
      </w:r>
      <w:r>
        <w:t>.</w:t>
      </w:r>
      <w:r w:rsidRPr="00C374E0">
        <w:rPr>
          <w:i/>
        </w:rPr>
        <w:t xml:space="preserve"> </w:t>
      </w:r>
      <w:r>
        <w:t>https://doi.org/</w:t>
      </w:r>
      <w:r w:rsidRPr="001F4F80">
        <w:t>10.1007/s44391-025-00018-8.</w:t>
      </w:r>
    </w:p>
    <w:p w14:paraId="23D06DD4" w14:textId="77777777" w:rsidR="00D81577" w:rsidRPr="001F4F80" w:rsidRDefault="00D81577" w:rsidP="00D81577">
      <w:pPr>
        <w:pStyle w:val="MDPI81references"/>
        <w:numPr>
          <w:ilvl w:val="0"/>
          <w:numId w:val="15"/>
        </w:numPr>
      </w:pPr>
      <w:r w:rsidRPr="001F4F80">
        <w:t>Husson,</w:t>
      </w:r>
      <w:r w:rsidRPr="00C374E0">
        <w:rPr>
          <w:i/>
        </w:rPr>
        <w:t xml:space="preserve"> </w:t>
      </w:r>
      <w:r w:rsidRPr="001F4F80">
        <w:t>F.;</w:t>
      </w:r>
      <w:r w:rsidRPr="00C374E0">
        <w:rPr>
          <w:i/>
        </w:rPr>
        <w:t xml:space="preserve"> </w:t>
      </w:r>
      <w:r w:rsidRPr="001F4F80">
        <w:t>Josse,</w:t>
      </w:r>
      <w:r w:rsidRPr="00C374E0">
        <w:rPr>
          <w:i/>
        </w:rPr>
        <w:t xml:space="preserve"> </w:t>
      </w:r>
      <w:r w:rsidRPr="001F4F80">
        <w:t>J.;</w:t>
      </w:r>
      <w:r w:rsidRPr="00C374E0">
        <w:rPr>
          <w:i/>
        </w:rPr>
        <w:t xml:space="preserve"> </w:t>
      </w:r>
      <w:r w:rsidRPr="001F4F80">
        <w:t>Le,</w:t>
      </w:r>
      <w:r w:rsidRPr="00C374E0">
        <w:rPr>
          <w:i/>
        </w:rPr>
        <w:t xml:space="preserve"> </w:t>
      </w:r>
      <w:r w:rsidRPr="001F4F80">
        <w:t>S.;</w:t>
      </w:r>
      <w:r w:rsidRPr="00C374E0">
        <w:rPr>
          <w:i/>
        </w:rPr>
        <w:t xml:space="preserve"> </w:t>
      </w:r>
      <w:r w:rsidRPr="001F4F80">
        <w:t>Mazet,</w:t>
      </w:r>
      <w:r w:rsidRPr="00C374E0">
        <w:rPr>
          <w:i/>
        </w:rPr>
        <w:t xml:space="preserve"> </w:t>
      </w:r>
      <w:r w:rsidRPr="001F4F80">
        <w:t>J.</w:t>
      </w:r>
      <w:r w:rsidRPr="00C374E0">
        <w:rPr>
          <w:i/>
        </w:rPr>
        <w:t xml:space="preserve"> </w:t>
      </w:r>
      <w:proofErr w:type="spellStart"/>
      <w:r w:rsidRPr="00C86D67">
        <w:rPr>
          <w:i/>
          <w:iCs/>
        </w:rPr>
        <w:t>FactoMineR</w:t>
      </w:r>
      <w:proofErr w:type="spellEnd"/>
      <w:r w:rsidRPr="00C86D67">
        <w:rPr>
          <w:i/>
          <w:iCs/>
        </w:rPr>
        <w:t>:</w:t>
      </w:r>
      <w:r w:rsidRPr="00C374E0">
        <w:rPr>
          <w:i/>
          <w:iCs/>
        </w:rPr>
        <w:t xml:space="preserve"> </w:t>
      </w:r>
      <w:r w:rsidRPr="00C86D67">
        <w:rPr>
          <w:i/>
          <w:iCs/>
        </w:rPr>
        <w:t>Multivariate</w:t>
      </w:r>
      <w:r w:rsidRPr="00C374E0">
        <w:rPr>
          <w:i/>
          <w:iCs/>
        </w:rPr>
        <w:t xml:space="preserve"> </w:t>
      </w:r>
      <w:r w:rsidRPr="00C86D67">
        <w:rPr>
          <w:i/>
          <w:iCs/>
        </w:rPr>
        <w:t>Exploratory</w:t>
      </w:r>
      <w:r w:rsidRPr="00C374E0">
        <w:rPr>
          <w:i/>
          <w:iCs/>
        </w:rPr>
        <w:t xml:space="preserve"> </w:t>
      </w:r>
      <w:r w:rsidRPr="00C86D67">
        <w:rPr>
          <w:i/>
          <w:iCs/>
        </w:rPr>
        <w:t>Data</w:t>
      </w:r>
      <w:r w:rsidRPr="00C374E0">
        <w:rPr>
          <w:i/>
          <w:iCs/>
        </w:rPr>
        <w:t xml:space="preserve"> </w:t>
      </w:r>
      <w:r w:rsidRPr="00C86D67">
        <w:rPr>
          <w:i/>
          <w:iCs/>
        </w:rPr>
        <w:t>Analysis</w:t>
      </w:r>
      <w:r w:rsidRPr="00C374E0">
        <w:rPr>
          <w:i/>
          <w:iCs/>
        </w:rPr>
        <w:t xml:space="preserve"> </w:t>
      </w:r>
      <w:r w:rsidRPr="00C86D67">
        <w:rPr>
          <w:i/>
          <w:iCs/>
        </w:rPr>
        <w:t>and</w:t>
      </w:r>
      <w:r w:rsidRPr="00C374E0">
        <w:rPr>
          <w:i/>
          <w:iCs/>
        </w:rPr>
        <w:t xml:space="preserve"> </w:t>
      </w:r>
      <w:r w:rsidRPr="00C86D67">
        <w:rPr>
          <w:i/>
          <w:iCs/>
        </w:rPr>
        <w:t>Data</w:t>
      </w:r>
      <w:r w:rsidRPr="00C374E0">
        <w:rPr>
          <w:i/>
          <w:iCs/>
        </w:rPr>
        <w:t xml:space="preserve"> </w:t>
      </w:r>
      <w:r w:rsidRPr="00C86D67">
        <w:rPr>
          <w:i/>
          <w:iCs/>
        </w:rPr>
        <w:t>Mining</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t>,</w:t>
      </w:r>
      <w:r w:rsidRPr="00C374E0">
        <w:rPr>
          <w:i/>
        </w:rPr>
        <w:t xml:space="preserve"> </w:t>
      </w:r>
      <w:r w:rsidRPr="00C86D67">
        <w:t>2024</w:t>
      </w:r>
      <w:r>
        <w:t>.</w:t>
      </w:r>
      <w:r w:rsidRPr="00C374E0">
        <w:rPr>
          <w:i/>
        </w:rPr>
        <w:t xml:space="preserve"> </w:t>
      </w:r>
      <w:r>
        <w:t>https://doi.org/</w:t>
      </w:r>
      <w:r w:rsidRPr="001F4F80">
        <w:t>10.32614/CRAN.package.FactoMineR.</w:t>
      </w:r>
    </w:p>
    <w:p w14:paraId="0E12189D" w14:textId="77777777" w:rsidR="00D81577" w:rsidRPr="001F4F80" w:rsidRDefault="00D81577" w:rsidP="00D81577">
      <w:pPr>
        <w:pStyle w:val="MDPI81references"/>
        <w:numPr>
          <w:ilvl w:val="0"/>
          <w:numId w:val="15"/>
        </w:numPr>
      </w:pPr>
      <w:proofErr w:type="spellStart"/>
      <w:r w:rsidRPr="001F4F80">
        <w:t>Kassambara</w:t>
      </w:r>
      <w:proofErr w:type="spellEnd"/>
      <w:r w:rsidRPr="001F4F80">
        <w:t>,</w:t>
      </w:r>
      <w:r w:rsidRPr="00C374E0">
        <w:rPr>
          <w:i/>
        </w:rPr>
        <w:t xml:space="preserve"> </w:t>
      </w:r>
      <w:r w:rsidRPr="001F4F80">
        <w:t>A.;</w:t>
      </w:r>
      <w:r w:rsidRPr="00C374E0">
        <w:rPr>
          <w:i/>
        </w:rPr>
        <w:t xml:space="preserve"> </w:t>
      </w:r>
      <w:r w:rsidRPr="001F4F80">
        <w:t>Mundt,</w:t>
      </w:r>
      <w:r w:rsidRPr="00C374E0">
        <w:rPr>
          <w:i/>
        </w:rPr>
        <w:t xml:space="preserve"> </w:t>
      </w:r>
      <w:r w:rsidRPr="001F4F80">
        <w:t>F.</w:t>
      </w:r>
      <w:r w:rsidRPr="00C374E0">
        <w:rPr>
          <w:i/>
        </w:rPr>
        <w:t xml:space="preserve"> </w:t>
      </w:r>
      <w:proofErr w:type="spellStart"/>
      <w:r w:rsidRPr="00C86D67">
        <w:rPr>
          <w:i/>
          <w:iCs/>
        </w:rPr>
        <w:t>Factoextra</w:t>
      </w:r>
      <w:proofErr w:type="spellEnd"/>
      <w:r w:rsidRPr="00C86D67">
        <w:rPr>
          <w:i/>
          <w:iCs/>
        </w:rPr>
        <w:t>:</w:t>
      </w:r>
      <w:r w:rsidRPr="00C374E0">
        <w:rPr>
          <w:i/>
          <w:iCs/>
        </w:rPr>
        <w:t xml:space="preserve"> </w:t>
      </w:r>
      <w:r w:rsidRPr="00C86D67">
        <w:rPr>
          <w:i/>
          <w:iCs/>
        </w:rPr>
        <w:t>Extract</w:t>
      </w:r>
      <w:r w:rsidRPr="00C374E0">
        <w:rPr>
          <w:i/>
          <w:iCs/>
        </w:rPr>
        <w:t xml:space="preserve"> </w:t>
      </w:r>
      <w:r w:rsidRPr="00C86D67">
        <w:rPr>
          <w:i/>
          <w:iCs/>
        </w:rPr>
        <w:t>and</w:t>
      </w:r>
      <w:r w:rsidRPr="00C374E0">
        <w:rPr>
          <w:i/>
          <w:iCs/>
        </w:rPr>
        <w:t xml:space="preserve"> </w:t>
      </w:r>
      <w:r w:rsidRPr="00C86D67">
        <w:rPr>
          <w:i/>
          <w:iCs/>
        </w:rPr>
        <w:t>Visualize</w:t>
      </w:r>
      <w:r w:rsidRPr="00C374E0">
        <w:rPr>
          <w:i/>
          <w:iCs/>
        </w:rPr>
        <w:t xml:space="preserve"> </w:t>
      </w:r>
      <w:r w:rsidRPr="00C86D67">
        <w:rPr>
          <w:i/>
          <w:iCs/>
        </w:rPr>
        <w:t>the</w:t>
      </w:r>
      <w:r w:rsidRPr="00C374E0">
        <w:rPr>
          <w:i/>
          <w:iCs/>
        </w:rPr>
        <w:t xml:space="preserve"> </w:t>
      </w:r>
      <w:r w:rsidRPr="00C86D67">
        <w:rPr>
          <w:i/>
          <w:iCs/>
        </w:rPr>
        <w:t>Results</w:t>
      </w:r>
      <w:r w:rsidRPr="00C374E0">
        <w:rPr>
          <w:i/>
          <w:iCs/>
        </w:rPr>
        <w:t xml:space="preserve"> </w:t>
      </w:r>
      <w:r w:rsidRPr="00C86D67">
        <w:rPr>
          <w:i/>
          <w:iCs/>
        </w:rPr>
        <w:t>of</w:t>
      </w:r>
      <w:r w:rsidRPr="00C374E0">
        <w:rPr>
          <w:i/>
          <w:iCs/>
        </w:rPr>
        <w:t xml:space="preserve"> </w:t>
      </w:r>
      <w:r w:rsidRPr="00C86D67">
        <w:rPr>
          <w:i/>
          <w:iCs/>
        </w:rPr>
        <w:t>Multivariate</w:t>
      </w:r>
      <w:r w:rsidRPr="00C374E0">
        <w:rPr>
          <w:i/>
          <w:iCs/>
        </w:rPr>
        <w:t xml:space="preserve"> </w:t>
      </w:r>
      <w:r w:rsidRPr="00C86D67">
        <w:rPr>
          <w:i/>
          <w:iCs/>
        </w:rPr>
        <w:t>Data</w:t>
      </w:r>
      <w:r w:rsidRPr="00C374E0">
        <w:rPr>
          <w:i/>
          <w:iCs/>
        </w:rPr>
        <w:t xml:space="preserve"> </w:t>
      </w:r>
      <w:r w:rsidRPr="00C86D67">
        <w:rPr>
          <w:i/>
          <w:iCs/>
        </w:rPr>
        <w:t>Analyses</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rsidRPr="00C86D67">
        <w:t>,</w:t>
      </w:r>
      <w:r w:rsidRPr="00C374E0">
        <w:rPr>
          <w:i/>
        </w:rPr>
        <w:t xml:space="preserve"> </w:t>
      </w:r>
      <w:r w:rsidRPr="00C86D67">
        <w:t>2020.</w:t>
      </w:r>
      <w:r w:rsidRPr="00C374E0">
        <w:rPr>
          <w:i/>
        </w:rPr>
        <w:t xml:space="preserve"> </w:t>
      </w:r>
      <w:r>
        <w:t>https://doi.org/</w:t>
      </w:r>
      <w:r w:rsidRPr="001F4F80">
        <w:t>10.32614/CRAN.package.factoextra.</w:t>
      </w:r>
    </w:p>
    <w:p w14:paraId="6746F428" w14:textId="77777777" w:rsidR="00D81577" w:rsidRPr="001F4F80" w:rsidRDefault="00D81577" w:rsidP="00D81577">
      <w:pPr>
        <w:pStyle w:val="MDPI81references"/>
        <w:numPr>
          <w:ilvl w:val="0"/>
          <w:numId w:val="15"/>
        </w:numPr>
      </w:pPr>
      <w:r w:rsidRPr="001F4F80">
        <w:t>Oksanen,</w:t>
      </w:r>
      <w:r w:rsidRPr="00C374E0">
        <w:rPr>
          <w:i/>
        </w:rPr>
        <w:t xml:space="preserve"> </w:t>
      </w:r>
      <w:r w:rsidRPr="001F4F80">
        <w:t>J.;</w:t>
      </w:r>
      <w:r w:rsidRPr="00C374E0">
        <w:rPr>
          <w:i/>
        </w:rPr>
        <w:t xml:space="preserve"> </w:t>
      </w:r>
      <w:r w:rsidRPr="001F4F80">
        <w:t>Simpson,</w:t>
      </w:r>
      <w:r w:rsidRPr="00C374E0">
        <w:rPr>
          <w:i/>
        </w:rPr>
        <w:t xml:space="preserve"> </w:t>
      </w:r>
      <w:r w:rsidRPr="001F4F80">
        <w:t>G.L.;</w:t>
      </w:r>
      <w:r w:rsidRPr="00C374E0">
        <w:rPr>
          <w:i/>
        </w:rPr>
        <w:t xml:space="preserve"> </w:t>
      </w:r>
      <w:r w:rsidRPr="001F4F80">
        <w:t>Blanchet,</w:t>
      </w:r>
      <w:r w:rsidRPr="00C374E0">
        <w:rPr>
          <w:i/>
        </w:rPr>
        <w:t xml:space="preserve"> </w:t>
      </w:r>
      <w:r w:rsidRPr="001F4F80">
        <w:t>F.G.;</w:t>
      </w:r>
      <w:r w:rsidRPr="00C374E0">
        <w:rPr>
          <w:i/>
        </w:rPr>
        <w:t xml:space="preserve"> </w:t>
      </w:r>
      <w:r w:rsidRPr="001F4F80">
        <w:t>Kindt,</w:t>
      </w:r>
      <w:r w:rsidRPr="00C374E0">
        <w:rPr>
          <w:i/>
        </w:rPr>
        <w:t xml:space="preserve"> </w:t>
      </w:r>
      <w:r w:rsidRPr="001F4F80">
        <w:t>R.;</w:t>
      </w:r>
      <w:r w:rsidRPr="00C374E0">
        <w:rPr>
          <w:i/>
        </w:rPr>
        <w:t xml:space="preserve"> </w:t>
      </w:r>
      <w:r w:rsidRPr="001F4F80">
        <w:t>Legendre,</w:t>
      </w:r>
      <w:r w:rsidRPr="00C374E0">
        <w:rPr>
          <w:i/>
        </w:rPr>
        <w:t xml:space="preserve"> </w:t>
      </w:r>
      <w:r w:rsidRPr="001F4F80">
        <w:t>P.;</w:t>
      </w:r>
      <w:r w:rsidRPr="00C374E0">
        <w:rPr>
          <w:i/>
        </w:rPr>
        <w:t xml:space="preserve"> </w:t>
      </w:r>
      <w:r w:rsidRPr="001F4F80">
        <w:t>Minchin,</w:t>
      </w:r>
      <w:r w:rsidRPr="00C374E0">
        <w:rPr>
          <w:i/>
        </w:rPr>
        <w:t xml:space="preserve"> </w:t>
      </w:r>
      <w:r w:rsidRPr="001F4F80">
        <w:t>P.R.;</w:t>
      </w:r>
      <w:r w:rsidRPr="00C374E0">
        <w:rPr>
          <w:i/>
        </w:rPr>
        <w:t xml:space="preserve"> </w:t>
      </w:r>
      <w:r w:rsidRPr="001F4F80">
        <w:t>O’Hara,</w:t>
      </w:r>
      <w:r w:rsidRPr="00C374E0">
        <w:rPr>
          <w:i/>
        </w:rPr>
        <w:t xml:space="preserve"> </w:t>
      </w:r>
      <w:r w:rsidRPr="001F4F80">
        <w:t>R.B.;</w:t>
      </w:r>
      <w:r w:rsidRPr="00C374E0">
        <w:rPr>
          <w:i/>
        </w:rPr>
        <w:t xml:space="preserve"> </w:t>
      </w:r>
      <w:r w:rsidRPr="001F4F80">
        <w:t>Solymos,</w:t>
      </w:r>
      <w:r w:rsidRPr="00C374E0">
        <w:rPr>
          <w:i/>
        </w:rPr>
        <w:t xml:space="preserve"> </w:t>
      </w:r>
      <w:r w:rsidRPr="001F4F80">
        <w:t>P.;</w:t>
      </w:r>
      <w:r w:rsidRPr="00C374E0">
        <w:rPr>
          <w:i/>
        </w:rPr>
        <w:t xml:space="preserve"> </w:t>
      </w:r>
      <w:r w:rsidRPr="001F4F80">
        <w:t>Stevens,</w:t>
      </w:r>
      <w:r w:rsidRPr="00C374E0">
        <w:rPr>
          <w:i/>
        </w:rPr>
        <w:t xml:space="preserve"> </w:t>
      </w:r>
      <w:r w:rsidRPr="001F4F80">
        <w:t>M.H.H.;</w:t>
      </w:r>
      <w:r w:rsidRPr="00C374E0">
        <w:rPr>
          <w:i/>
        </w:rPr>
        <w:t xml:space="preserve"> </w:t>
      </w:r>
      <w:proofErr w:type="spellStart"/>
      <w:r w:rsidRPr="001F4F80">
        <w:t>Szoecs</w:t>
      </w:r>
      <w:proofErr w:type="spellEnd"/>
      <w:r w:rsidRPr="001F4F80">
        <w:t>,</w:t>
      </w:r>
      <w:r w:rsidRPr="00C374E0">
        <w:rPr>
          <w:i/>
        </w:rPr>
        <w:t xml:space="preserve"> </w:t>
      </w:r>
      <w:r w:rsidRPr="001F4F80">
        <w:t>E.;</w:t>
      </w:r>
      <w:r w:rsidRPr="00C374E0">
        <w:rPr>
          <w:i/>
        </w:rPr>
        <w:t xml:space="preserve"> </w:t>
      </w:r>
      <w:r w:rsidRPr="001F4F80">
        <w:t>et</w:t>
      </w:r>
      <w:r w:rsidRPr="00C374E0">
        <w:rPr>
          <w:i/>
        </w:rPr>
        <w:t xml:space="preserve"> </w:t>
      </w:r>
      <w:r w:rsidRPr="001F4F80">
        <w:t>al.</w:t>
      </w:r>
      <w:r w:rsidRPr="00C374E0">
        <w:rPr>
          <w:i/>
        </w:rPr>
        <w:t xml:space="preserve"> </w:t>
      </w:r>
      <w:r w:rsidRPr="00C86D67">
        <w:rPr>
          <w:i/>
          <w:iCs/>
        </w:rPr>
        <w:t>Vegan:</w:t>
      </w:r>
      <w:r w:rsidRPr="00C374E0">
        <w:rPr>
          <w:i/>
          <w:iCs/>
        </w:rPr>
        <w:t xml:space="preserve"> </w:t>
      </w:r>
      <w:r w:rsidRPr="00C86D67">
        <w:rPr>
          <w:i/>
          <w:iCs/>
        </w:rPr>
        <w:t>Community</w:t>
      </w:r>
      <w:r w:rsidRPr="00C374E0">
        <w:rPr>
          <w:i/>
          <w:iCs/>
        </w:rPr>
        <w:t xml:space="preserve"> </w:t>
      </w:r>
      <w:r w:rsidRPr="00C86D67">
        <w:rPr>
          <w:i/>
          <w:iCs/>
        </w:rPr>
        <w:t>Ecology</w:t>
      </w:r>
      <w:r w:rsidRPr="00C374E0">
        <w:rPr>
          <w:i/>
          <w:iCs/>
        </w:rPr>
        <w:t xml:space="preserve"> </w:t>
      </w:r>
      <w:r w:rsidRPr="00C86D67">
        <w:rPr>
          <w:i/>
          <w:iCs/>
        </w:rPr>
        <w:t>Package</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t>,</w:t>
      </w:r>
      <w:r w:rsidRPr="00C374E0">
        <w:rPr>
          <w:i/>
        </w:rPr>
        <w:t xml:space="preserve"> </w:t>
      </w:r>
      <w:r w:rsidRPr="00C86D67">
        <w:t>2025</w:t>
      </w:r>
      <w:r>
        <w:t>.</w:t>
      </w:r>
      <w:r w:rsidRPr="00C374E0">
        <w:rPr>
          <w:i/>
        </w:rPr>
        <w:t xml:space="preserve"> </w:t>
      </w:r>
      <w:r>
        <w:t>https://doi.org/</w:t>
      </w:r>
      <w:r w:rsidRPr="001F4F80">
        <w:t>10.32614/CRAN.package.vegan.</w:t>
      </w:r>
    </w:p>
    <w:p w14:paraId="28119A6B" w14:textId="77777777" w:rsidR="00D81577" w:rsidRPr="001F4F80" w:rsidRDefault="00D81577" w:rsidP="00D81577">
      <w:pPr>
        <w:pStyle w:val="MDPI81references"/>
        <w:numPr>
          <w:ilvl w:val="0"/>
          <w:numId w:val="15"/>
        </w:numPr>
      </w:pPr>
      <w:r w:rsidRPr="001F4F80">
        <w:t>Lenth,</w:t>
      </w:r>
      <w:r w:rsidRPr="00C374E0">
        <w:rPr>
          <w:i/>
        </w:rPr>
        <w:t xml:space="preserve"> </w:t>
      </w:r>
      <w:r w:rsidRPr="001F4F80">
        <w:t>R.V.;</w:t>
      </w:r>
      <w:r w:rsidRPr="00C374E0">
        <w:rPr>
          <w:i/>
        </w:rPr>
        <w:t xml:space="preserve"> </w:t>
      </w:r>
      <w:r w:rsidRPr="001F4F80">
        <w:t>Bolker,</w:t>
      </w:r>
      <w:r w:rsidRPr="00C374E0">
        <w:rPr>
          <w:i/>
        </w:rPr>
        <w:t xml:space="preserve"> </w:t>
      </w:r>
      <w:r w:rsidRPr="001F4F80">
        <w:t>B.;</w:t>
      </w:r>
      <w:r w:rsidRPr="00C374E0">
        <w:rPr>
          <w:i/>
        </w:rPr>
        <w:t xml:space="preserve"> </w:t>
      </w:r>
      <w:proofErr w:type="spellStart"/>
      <w:r w:rsidRPr="001F4F80">
        <w:t>Buerkner</w:t>
      </w:r>
      <w:proofErr w:type="spellEnd"/>
      <w:r w:rsidRPr="001F4F80">
        <w:t>,</w:t>
      </w:r>
      <w:r w:rsidRPr="00C374E0">
        <w:rPr>
          <w:i/>
        </w:rPr>
        <w:t xml:space="preserve"> </w:t>
      </w:r>
      <w:r w:rsidRPr="001F4F80">
        <w:t>P.;</w:t>
      </w:r>
      <w:r w:rsidRPr="00C374E0">
        <w:rPr>
          <w:i/>
        </w:rPr>
        <w:t xml:space="preserve"> </w:t>
      </w:r>
      <w:r w:rsidRPr="001F4F80">
        <w:t>Giné-Vázquez,</w:t>
      </w:r>
      <w:r w:rsidRPr="00C374E0">
        <w:rPr>
          <w:i/>
        </w:rPr>
        <w:t xml:space="preserve"> </w:t>
      </w:r>
      <w:r w:rsidRPr="001F4F80">
        <w:t>I.;</w:t>
      </w:r>
      <w:r w:rsidRPr="00C374E0">
        <w:rPr>
          <w:i/>
        </w:rPr>
        <w:t xml:space="preserve"> </w:t>
      </w:r>
      <w:r w:rsidRPr="001F4F80">
        <w:t>Herve,</w:t>
      </w:r>
      <w:r w:rsidRPr="00C374E0">
        <w:rPr>
          <w:i/>
        </w:rPr>
        <w:t xml:space="preserve"> </w:t>
      </w:r>
      <w:r w:rsidRPr="001F4F80">
        <w:t>M.;</w:t>
      </w:r>
      <w:r w:rsidRPr="00C374E0">
        <w:rPr>
          <w:i/>
        </w:rPr>
        <w:t xml:space="preserve"> </w:t>
      </w:r>
      <w:r w:rsidRPr="001F4F80">
        <w:t>Jung,</w:t>
      </w:r>
      <w:r w:rsidRPr="00C374E0">
        <w:rPr>
          <w:i/>
        </w:rPr>
        <w:t xml:space="preserve"> </w:t>
      </w:r>
      <w:r w:rsidRPr="001F4F80">
        <w:t>M.;</w:t>
      </w:r>
      <w:r w:rsidRPr="00C374E0">
        <w:rPr>
          <w:i/>
        </w:rPr>
        <w:t xml:space="preserve"> </w:t>
      </w:r>
      <w:r w:rsidRPr="001F4F80">
        <w:t>Love,</w:t>
      </w:r>
      <w:r w:rsidRPr="00C374E0">
        <w:rPr>
          <w:i/>
        </w:rPr>
        <w:t xml:space="preserve"> </w:t>
      </w:r>
      <w:r w:rsidRPr="001F4F80">
        <w:t>J.;</w:t>
      </w:r>
      <w:r w:rsidRPr="00C374E0">
        <w:rPr>
          <w:i/>
        </w:rPr>
        <w:t xml:space="preserve"> </w:t>
      </w:r>
      <w:r w:rsidRPr="001F4F80">
        <w:t>Miguez,</w:t>
      </w:r>
      <w:r w:rsidRPr="00C374E0">
        <w:rPr>
          <w:i/>
        </w:rPr>
        <w:t xml:space="preserve"> </w:t>
      </w:r>
      <w:r w:rsidRPr="001F4F80">
        <w:t>F.;</w:t>
      </w:r>
      <w:r w:rsidRPr="00C374E0">
        <w:rPr>
          <w:i/>
        </w:rPr>
        <w:t xml:space="preserve"> </w:t>
      </w:r>
      <w:r w:rsidRPr="001F4F80">
        <w:t>Piaskowski,</w:t>
      </w:r>
      <w:r w:rsidRPr="00C374E0">
        <w:rPr>
          <w:i/>
        </w:rPr>
        <w:t xml:space="preserve"> </w:t>
      </w:r>
      <w:r w:rsidRPr="001F4F80">
        <w:t>J.;</w:t>
      </w:r>
      <w:r w:rsidRPr="00C374E0">
        <w:rPr>
          <w:i/>
        </w:rPr>
        <w:t xml:space="preserve"> </w:t>
      </w:r>
      <w:proofErr w:type="spellStart"/>
      <w:r w:rsidRPr="001F4F80">
        <w:t>Riebl</w:t>
      </w:r>
      <w:proofErr w:type="spellEnd"/>
      <w:r w:rsidRPr="001F4F80">
        <w:t>,</w:t>
      </w:r>
      <w:r w:rsidRPr="00C374E0">
        <w:rPr>
          <w:i/>
        </w:rPr>
        <w:t xml:space="preserve"> </w:t>
      </w:r>
      <w:r w:rsidRPr="001F4F80">
        <w:t>H.;</w:t>
      </w:r>
      <w:r w:rsidRPr="00C374E0">
        <w:rPr>
          <w:i/>
        </w:rPr>
        <w:t xml:space="preserve"> </w:t>
      </w:r>
      <w:r w:rsidRPr="001F4F80">
        <w:t>et</w:t>
      </w:r>
      <w:r w:rsidRPr="00C374E0">
        <w:rPr>
          <w:i/>
        </w:rPr>
        <w:t xml:space="preserve"> </w:t>
      </w:r>
      <w:r w:rsidRPr="001F4F80">
        <w:t>al.</w:t>
      </w:r>
      <w:r w:rsidRPr="00C374E0">
        <w:rPr>
          <w:i/>
        </w:rPr>
        <w:t xml:space="preserve"> </w:t>
      </w:r>
      <w:proofErr w:type="spellStart"/>
      <w:r w:rsidRPr="00C86D67">
        <w:rPr>
          <w:i/>
          <w:iCs/>
        </w:rPr>
        <w:t>Emmeans</w:t>
      </w:r>
      <w:proofErr w:type="spellEnd"/>
      <w:r w:rsidRPr="00C86D67">
        <w:rPr>
          <w:i/>
          <w:iCs/>
        </w:rPr>
        <w:t>:</w:t>
      </w:r>
      <w:r w:rsidRPr="00C374E0">
        <w:rPr>
          <w:i/>
          <w:iCs/>
        </w:rPr>
        <w:t xml:space="preserve"> </w:t>
      </w:r>
      <w:r w:rsidRPr="00C86D67">
        <w:rPr>
          <w:i/>
          <w:iCs/>
        </w:rPr>
        <w:t>Estimated</w:t>
      </w:r>
      <w:r w:rsidRPr="00C374E0">
        <w:rPr>
          <w:i/>
          <w:iCs/>
        </w:rPr>
        <w:t xml:space="preserve"> </w:t>
      </w:r>
      <w:r w:rsidRPr="00C86D67">
        <w:rPr>
          <w:i/>
          <w:iCs/>
        </w:rPr>
        <w:t>Marginal</w:t>
      </w:r>
      <w:r w:rsidRPr="00C374E0">
        <w:rPr>
          <w:i/>
          <w:iCs/>
        </w:rPr>
        <w:t xml:space="preserve"> </w:t>
      </w:r>
      <w:r w:rsidRPr="00C86D67">
        <w:rPr>
          <w:i/>
          <w:iCs/>
        </w:rPr>
        <w:t>Means,</w:t>
      </w:r>
      <w:r w:rsidRPr="00C374E0">
        <w:rPr>
          <w:i/>
          <w:iCs/>
        </w:rPr>
        <w:t xml:space="preserve"> </w:t>
      </w:r>
      <w:r w:rsidRPr="00C86D67">
        <w:rPr>
          <w:i/>
          <w:iCs/>
        </w:rPr>
        <w:t>Aka</w:t>
      </w:r>
      <w:r w:rsidRPr="00C374E0">
        <w:rPr>
          <w:i/>
          <w:iCs/>
        </w:rPr>
        <w:t xml:space="preserve"> </w:t>
      </w:r>
      <w:r w:rsidRPr="00C86D67">
        <w:rPr>
          <w:i/>
          <w:iCs/>
        </w:rPr>
        <w:t>Least-Squares</w:t>
      </w:r>
      <w:r w:rsidRPr="00C374E0">
        <w:rPr>
          <w:i/>
          <w:iCs/>
        </w:rPr>
        <w:t xml:space="preserve"> </w:t>
      </w:r>
      <w:r w:rsidRPr="00C86D67">
        <w:rPr>
          <w:i/>
          <w:iCs/>
        </w:rPr>
        <w:t>Means</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rsidRPr="00C86D67">
        <w:rPr>
          <w:rFonts w:eastAsia="SimSun" w:cs="SimSun"/>
          <w:lang w:eastAsia="zh-CN"/>
        </w:rPr>
        <w:t>,</w:t>
      </w:r>
      <w:r w:rsidRPr="00C374E0">
        <w:rPr>
          <w:rFonts w:eastAsia="SimSun" w:cs="SimSun"/>
          <w:i/>
          <w:lang w:eastAsia="zh-CN"/>
        </w:rPr>
        <w:t xml:space="preserve"> </w:t>
      </w:r>
      <w:r w:rsidRPr="00C86D67">
        <w:t>2024.</w:t>
      </w:r>
      <w:r w:rsidRPr="00C374E0">
        <w:rPr>
          <w:i/>
        </w:rPr>
        <w:t xml:space="preserve"> </w:t>
      </w:r>
      <w:r w:rsidRPr="00C86D67">
        <w:t>https</w:t>
      </w:r>
      <w:r>
        <w:t>://doi.org/</w:t>
      </w:r>
      <w:r w:rsidRPr="001F4F80">
        <w:t>10.32614/CRAN.package.emmeans.</w:t>
      </w:r>
    </w:p>
    <w:p w14:paraId="465DC653" w14:textId="77777777" w:rsidR="00D81577" w:rsidRPr="006D56E8" w:rsidRDefault="00D81577" w:rsidP="00D81577">
      <w:pPr>
        <w:pStyle w:val="MDPI81references"/>
        <w:numPr>
          <w:ilvl w:val="0"/>
          <w:numId w:val="15"/>
        </w:numPr>
      </w:pPr>
      <w:proofErr w:type="spellStart"/>
      <w:r w:rsidRPr="001F4F80">
        <w:t>Galili</w:t>
      </w:r>
      <w:proofErr w:type="spellEnd"/>
      <w:r w:rsidRPr="001F4F80">
        <w:t>,</w:t>
      </w:r>
      <w:r w:rsidRPr="00C374E0">
        <w:rPr>
          <w:i/>
        </w:rPr>
        <w:t xml:space="preserve"> </w:t>
      </w:r>
      <w:r w:rsidRPr="001F4F80">
        <w:t>T.;</w:t>
      </w:r>
      <w:r w:rsidRPr="00C374E0">
        <w:rPr>
          <w:i/>
        </w:rPr>
        <w:t xml:space="preserve"> </w:t>
      </w:r>
      <w:r w:rsidRPr="001F4F80">
        <w:t>O’Callaghan,</w:t>
      </w:r>
      <w:r w:rsidRPr="00C374E0">
        <w:rPr>
          <w:i/>
        </w:rPr>
        <w:t xml:space="preserve"> </w:t>
      </w:r>
      <w:r w:rsidRPr="001F4F80">
        <w:t>A.;</w:t>
      </w:r>
      <w:r w:rsidRPr="00C374E0">
        <w:rPr>
          <w:i/>
        </w:rPr>
        <w:t xml:space="preserve"> </w:t>
      </w:r>
      <w:r w:rsidRPr="001F4F80">
        <w:t>Sidi,</w:t>
      </w:r>
      <w:r w:rsidRPr="00C374E0">
        <w:rPr>
          <w:i/>
        </w:rPr>
        <w:t xml:space="preserve"> </w:t>
      </w:r>
      <w:r w:rsidRPr="001F4F80">
        <w:t>J.;</w:t>
      </w:r>
      <w:r w:rsidRPr="00C374E0">
        <w:rPr>
          <w:i/>
        </w:rPr>
        <w:t xml:space="preserve"> </w:t>
      </w:r>
      <w:r w:rsidRPr="001F4F80">
        <w:t>Joo,</w:t>
      </w:r>
      <w:r w:rsidRPr="00C374E0">
        <w:rPr>
          <w:i/>
        </w:rPr>
        <w:t xml:space="preserve"> </w:t>
      </w:r>
      <w:r w:rsidRPr="001F4F80">
        <w:t>J.;</w:t>
      </w:r>
      <w:r w:rsidRPr="00C374E0">
        <w:rPr>
          <w:i/>
        </w:rPr>
        <w:t xml:space="preserve"> </w:t>
      </w:r>
      <w:r w:rsidRPr="001F4F80">
        <w:t>Benjamini,</w:t>
      </w:r>
      <w:r w:rsidRPr="00C374E0">
        <w:rPr>
          <w:i/>
        </w:rPr>
        <w:t xml:space="preserve"> </w:t>
      </w:r>
      <w:r w:rsidRPr="001F4F80">
        <w:t>Y.</w:t>
      </w:r>
      <w:r w:rsidRPr="00C374E0">
        <w:rPr>
          <w:i/>
        </w:rPr>
        <w:t xml:space="preserve"> </w:t>
      </w:r>
      <w:proofErr w:type="spellStart"/>
      <w:r w:rsidRPr="00C86D67">
        <w:rPr>
          <w:i/>
          <w:iCs/>
        </w:rPr>
        <w:t>Heatmaply</w:t>
      </w:r>
      <w:proofErr w:type="spellEnd"/>
      <w:r w:rsidRPr="00C86D67">
        <w:rPr>
          <w:i/>
          <w:iCs/>
        </w:rPr>
        <w:t>:</w:t>
      </w:r>
      <w:r w:rsidRPr="00C374E0">
        <w:rPr>
          <w:i/>
          <w:iCs/>
        </w:rPr>
        <w:t xml:space="preserve"> </w:t>
      </w:r>
      <w:r w:rsidRPr="00C86D67">
        <w:rPr>
          <w:i/>
          <w:iCs/>
        </w:rPr>
        <w:t>Interactive</w:t>
      </w:r>
      <w:r w:rsidRPr="00C374E0">
        <w:rPr>
          <w:i/>
          <w:iCs/>
        </w:rPr>
        <w:t xml:space="preserve"> </w:t>
      </w:r>
      <w:r w:rsidRPr="00C86D67">
        <w:rPr>
          <w:i/>
          <w:iCs/>
        </w:rPr>
        <w:t>Cluster</w:t>
      </w:r>
      <w:r w:rsidRPr="00C374E0">
        <w:rPr>
          <w:i/>
          <w:iCs/>
        </w:rPr>
        <w:t xml:space="preserve"> </w:t>
      </w:r>
      <w:r w:rsidRPr="00C86D67">
        <w:rPr>
          <w:i/>
          <w:iCs/>
        </w:rPr>
        <w:t>Heat</w:t>
      </w:r>
      <w:r w:rsidRPr="00C374E0">
        <w:rPr>
          <w:i/>
          <w:iCs/>
        </w:rPr>
        <w:t xml:space="preserve"> </w:t>
      </w:r>
      <w:r w:rsidRPr="00C86D67">
        <w:rPr>
          <w:i/>
          <w:iCs/>
        </w:rPr>
        <w:t>Maps</w:t>
      </w:r>
      <w:r w:rsidRPr="00C374E0">
        <w:rPr>
          <w:i/>
          <w:iCs/>
        </w:rPr>
        <w:t xml:space="preserve"> </w:t>
      </w:r>
      <w:r w:rsidRPr="00C86D67">
        <w:rPr>
          <w:i/>
          <w:iCs/>
        </w:rPr>
        <w:t>Using</w:t>
      </w:r>
      <w:r w:rsidRPr="00C374E0">
        <w:rPr>
          <w:i/>
          <w:iCs/>
        </w:rPr>
        <w:t xml:space="preserve"> </w:t>
      </w:r>
      <w:r w:rsidRPr="00C86D67">
        <w:rPr>
          <w:i/>
          <w:iCs/>
        </w:rPr>
        <w:t>“</w:t>
      </w:r>
      <w:proofErr w:type="spellStart"/>
      <w:r w:rsidRPr="00C86D67">
        <w:rPr>
          <w:i/>
          <w:iCs/>
        </w:rPr>
        <w:t>Plotly</w:t>
      </w:r>
      <w:proofErr w:type="spellEnd"/>
      <w:r w:rsidRPr="00C86D67">
        <w:rPr>
          <w:i/>
          <w:iCs/>
        </w:rPr>
        <w:t>”</w:t>
      </w:r>
      <w:r w:rsidRPr="00C374E0">
        <w:rPr>
          <w:i/>
          <w:iCs/>
        </w:rPr>
        <w:t xml:space="preserve"> </w:t>
      </w:r>
      <w:r w:rsidRPr="00C86D67">
        <w:rPr>
          <w:i/>
          <w:iCs/>
        </w:rPr>
        <w:t>and</w:t>
      </w:r>
      <w:r w:rsidRPr="00C374E0">
        <w:rPr>
          <w:i/>
          <w:iCs/>
        </w:rPr>
        <w:t xml:space="preserve"> </w:t>
      </w:r>
      <w:r w:rsidRPr="00C86D67">
        <w:rPr>
          <w:i/>
          <w:iCs/>
        </w:rPr>
        <w:t>“Ggplot2”</w:t>
      </w:r>
      <w:r>
        <w:t>;</w:t>
      </w:r>
      <w:r w:rsidRPr="00C374E0">
        <w:rPr>
          <w:i/>
        </w:rPr>
        <w:t xml:space="preserve"> </w:t>
      </w:r>
      <w:r w:rsidRPr="00752964">
        <w:rPr>
          <w:highlight w:val="yellow"/>
        </w:rPr>
        <w:t>CRAN:</w:t>
      </w:r>
      <w:r w:rsidRPr="00752964">
        <w:rPr>
          <w:i/>
          <w:highlight w:val="yellow"/>
        </w:rPr>
        <w:t xml:space="preserve"> </w:t>
      </w:r>
      <w:r>
        <w:rPr>
          <w:highlight w:val="yellow"/>
        </w:rPr>
        <w:t>Wien, Austria</w:t>
      </w:r>
      <w:r>
        <w:t>,</w:t>
      </w:r>
      <w:r w:rsidRPr="00C374E0">
        <w:rPr>
          <w:i/>
        </w:rPr>
        <w:t xml:space="preserve"> </w:t>
      </w:r>
      <w:r w:rsidRPr="00C86D67">
        <w:t>2023</w:t>
      </w:r>
      <w:r>
        <w:t>.</w:t>
      </w:r>
      <w:r w:rsidRPr="00C374E0">
        <w:rPr>
          <w:i/>
        </w:rPr>
        <w:t xml:space="preserve"> </w:t>
      </w:r>
      <w:r>
        <w:t>https://doi.org/</w:t>
      </w:r>
      <w:r w:rsidRPr="001F4F80">
        <w:t>10.</w:t>
      </w:r>
      <w:r w:rsidRPr="006D56E8">
        <w:t>32614/CRAN.package.heatmaply.</w:t>
      </w:r>
    </w:p>
    <w:p w14:paraId="168E349F" w14:textId="77777777" w:rsidR="00D81577" w:rsidRPr="006D56E8" w:rsidRDefault="00D81577" w:rsidP="00D81577">
      <w:pPr>
        <w:pStyle w:val="MDPI81references"/>
        <w:numPr>
          <w:ilvl w:val="0"/>
          <w:numId w:val="15"/>
        </w:numPr>
      </w:pPr>
      <w:r w:rsidRPr="006D56E8">
        <w:t>Blondeau</w:t>
      </w:r>
      <w:r w:rsidRPr="006D56E8">
        <w:rPr>
          <w:i/>
        </w:rPr>
        <w:t xml:space="preserve"> </w:t>
      </w:r>
      <w:r w:rsidRPr="006D56E8">
        <w:t>Da</w:t>
      </w:r>
      <w:r w:rsidRPr="006D56E8">
        <w:rPr>
          <w:i/>
        </w:rPr>
        <w:t xml:space="preserve"> </w:t>
      </w:r>
      <w:r w:rsidRPr="006D56E8">
        <w:t>Silva,</w:t>
      </w:r>
      <w:r w:rsidRPr="006D56E8">
        <w:rPr>
          <w:i/>
        </w:rPr>
        <w:t xml:space="preserve"> </w:t>
      </w:r>
      <w:r w:rsidRPr="006D56E8">
        <w:t>S.;</w:t>
      </w:r>
      <w:r w:rsidRPr="006D56E8">
        <w:rPr>
          <w:i/>
        </w:rPr>
        <w:t xml:space="preserve"> </w:t>
      </w:r>
      <w:r w:rsidRPr="006D56E8">
        <w:t>Da</w:t>
      </w:r>
      <w:r w:rsidRPr="006D56E8">
        <w:rPr>
          <w:i/>
        </w:rPr>
        <w:t xml:space="preserve"> </w:t>
      </w:r>
      <w:r w:rsidRPr="006D56E8">
        <w:t>Silva,</w:t>
      </w:r>
      <w:r w:rsidRPr="006D56E8">
        <w:rPr>
          <w:i/>
        </w:rPr>
        <w:t xml:space="preserve"> </w:t>
      </w:r>
      <w:r w:rsidRPr="006D56E8">
        <w:t>A.</w:t>
      </w:r>
      <w:r w:rsidRPr="006D56E8">
        <w:rPr>
          <w:i/>
        </w:rPr>
        <w:t xml:space="preserve"> </w:t>
      </w:r>
      <w:proofErr w:type="spellStart"/>
      <w:r w:rsidRPr="006D56E8">
        <w:rPr>
          <w:i/>
          <w:iCs/>
        </w:rPr>
        <w:t>Pstat</w:t>
      </w:r>
      <w:proofErr w:type="spellEnd"/>
      <w:r w:rsidRPr="006D56E8">
        <w:rPr>
          <w:i/>
          <w:iCs/>
        </w:rPr>
        <w:t xml:space="preserve">: Assessing </w:t>
      </w:r>
      <w:proofErr w:type="spellStart"/>
      <w:r w:rsidRPr="006D56E8">
        <w:rPr>
          <w:i/>
          <w:iCs/>
        </w:rPr>
        <w:t>Pst</w:t>
      </w:r>
      <w:proofErr w:type="spellEnd"/>
      <w:r w:rsidRPr="006D56E8">
        <w:rPr>
          <w:i/>
          <w:iCs/>
        </w:rPr>
        <w:t xml:space="preserve"> Statistics</w:t>
      </w:r>
      <w:r w:rsidRPr="006D56E8">
        <w:t>;</w:t>
      </w:r>
      <w:r w:rsidRPr="006D56E8">
        <w:rPr>
          <w:i/>
        </w:rPr>
        <w:t xml:space="preserve"> </w:t>
      </w:r>
      <w:r w:rsidRPr="006D56E8">
        <w:t>CRAN:</w:t>
      </w:r>
      <w:r w:rsidRPr="006D56E8">
        <w:rPr>
          <w:i/>
        </w:rPr>
        <w:t xml:space="preserve"> </w:t>
      </w:r>
      <w:r w:rsidRPr="006D56E8">
        <w:t>Wien, Austria,</w:t>
      </w:r>
      <w:r w:rsidRPr="006D56E8">
        <w:rPr>
          <w:i/>
        </w:rPr>
        <w:t xml:space="preserve"> </w:t>
      </w:r>
      <w:r w:rsidRPr="006D56E8">
        <w:t>2017.</w:t>
      </w:r>
    </w:p>
    <w:p w14:paraId="688582C3" w14:textId="77777777" w:rsidR="00D81577" w:rsidRPr="006D56E8" w:rsidRDefault="00D81577" w:rsidP="00D81577">
      <w:pPr>
        <w:pStyle w:val="MDPI81references"/>
        <w:numPr>
          <w:ilvl w:val="0"/>
          <w:numId w:val="15"/>
        </w:numPr>
      </w:pPr>
      <w:proofErr w:type="spellStart"/>
      <w:r w:rsidRPr="006D56E8">
        <w:lastRenderedPageBreak/>
        <w:t>Chequer</w:t>
      </w:r>
      <w:proofErr w:type="spellEnd"/>
      <w:r w:rsidRPr="006D56E8">
        <w:rPr>
          <w:i/>
        </w:rPr>
        <w:t xml:space="preserve"> </w:t>
      </w:r>
      <w:r w:rsidRPr="006D56E8">
        <w:t>Charan,</w:t>
      </w:r>
      <w:r w:rsidRPr="006D56E8">
        <w:rPr>
          <w:i/>
        </w:rPr>
        <w:t xml:space="preserve"> </w:t>
      </w:r>
      <w:r w:rsidRPr="006D56E8">
        <w:t>D.;</w:t>
      </w:r>
      <w:r w:rsidRPr="006D56E8">
        <w:rPr>
          <w:i/>
        </w:rPr>
        <w:t xml:space="preserve"> </w:t>
      </w:r>
      <w:proofErr w:type="spellStart"/>
      <w:r w:rsidRPr="006D56E8">
        <w:t>Pometti</w:t>
      </w:r>
      <w:proofErr w:type="spellEnd"/>
      <w:r w:rsidRPr="006D56E8">
        <w:t>,</w:t>
      </w:r>
      <w:r w:rsidRPr="006D56E8">
        <w:rPr>
          <w:i/>
        </w:rPr>
        <w:t xml:space="preserve"> </w:t>
      </w:r>
      <w:r w:rsidRPr="006D56E8">
        <w:t>C.;</w:t>
      </w:r>
      <w:r w:rsidRPr="006D56E8">
        <w:rPr>
          <w:i/>
        </w:rPr>
        <w:t xml:space="preserve"> </w:t>
      </w:r>
      <w:r w:rsidRPr="006D56E8">
        <w:t>Cony,</w:t>
      </w:r>
      <w:r w:rsidRPr="006D56E8">
        <w:rPr>
          <w:i/>
        </w:rPr>
        <w:t xml:space="preserve"> </w:t>
      </w:r>
      <w:r w:rsidRPr="006D56E8">
        <w:t>M.;</w:t>
      </w:r>
      <w:r w:rsidRPr="006D56E8">
        <w:rPr>
          <w:i/>
        </w:rPr>
        <w:t xml:space="preserve"> </w:t>
      </w:r>
      <w:r w:rsidRPr="006D56E8">
        <w:t>Vilardi,</w:t>
      </w:r>
      <w:r w:rsidRPr="006D56E8">
        <w:rPr>
          <w:i/>
        </w:rPr>
        <w:t xml:space="preserve"> </w:t>
      </w:r>
      <w:r w:rsidRPr="006D56E8">
        <w:t>J.C.;</w:t>
      </w:r>
      <w:r w:rsidRPr="006D56E8">
        <w:rPr>
          <w:i/>
        </w:rPr>
        <w:t xml:space="preserve"> </w:t>
      </w:r>
      <w:proofErr w:type="spellStart"/>
      <w:r w:rsidRPr="006D56E8">
        <w:t>Saidman</w:t>
      </w:r>
      <w:proofErr w:type="spellEnd"/>
      <w:r w:rsidRPr="006D56E8">
        <w:t>,</w:t>
      </w:r>
      <w:r w:rsidRPr="006D56E8">
        <w:rPr>
          <w:i/>
        </w:rPr>
        <w:t xml:space="preserve"> </w:t>
      </w:r>
      <w:r w:rsidRPr="006D56E8">
        <w:t>B.O.;</w:t>
      </w:r>
      <w:r w:rsidRPr="006D56E8">
        <w:rPr>
          <w:i/>
        </w:rPr>
        <w:t xml:space="preserve"> </w:t>
      </w:r>
      <w:proofErr w:type="spellStart"/>
      <w:r w:rsidRPr="006D56E8">
        <w:t>Bessega</w:t>
      </w:r>
      <w:proofErr w:type="spellEnd"/>
      <w:r w:rsidRPr="006D56E8">
        <w:t>,</w:t>
      </w:r>
      <w:r w:rsidRPr="006D56E8">
        <w:rPr>
          <w:i/>
        </w:rPr>
        <w:t xml:space="preserve"> </w:t>
      </w:r>
      <w:r w:rsidRPr="006D56E8">
        <w:t>C.</w:t>
      </w:r>
      <w:r w:rsidRPr="006D56E8">
        <w:rPr>
          <w:i/>
        </w:rPr>
        <w:t xml:space="preserve"> </w:t>
      </w:r>
      <w:r w:rsidRPr="006D56E8">
        <w:t>Genetic</w:t>
      </w:r>
      <w:r w:rsidRPr="006D56E8">
        <w:rPr>
          <w:i/>
        </w:rPr>
        <w:t xml:space="preserve"> </w:t>
      </w:r>
      <w:r w:rsidRPr="006D56E8">
        <w:t>Variance</w:t>
      </w:r>
      <w:r w:rsidRPr="006D56E8">
        <w:rPr>
          <w:i/>
        </w:rPr>
        <w:t xml:space="preserve"> </w:t>
      </w:r>
      <w:r w:rsidRPr="006D56E8">
        <w:t>Distribution</w:t>
      </w:r>
      <w:r w:rsidRPr="006D56E8">
        <w:rPr>
          <w:i/>
        </w:rPr>
        <w:t xml:space="preserve"> </w:t>
      </w:r>
      <w:r w:rsidRPr="006D56E8">
        <w:t>of</w:t>
      </w:r>
      <w:r w:rsidRPr="006D56E8">
        <w:rPr>
          <w:i/>
        </w:rPr>
        <w:t xml:space="preserve"> </w:t>
      </w:r>
      <w:r w:rsidRPr="006D56E8">
        <w:t>SSR</w:t>
      </w:r>
      <w:r w:rsidRPr="006D56E8">
        <w:rPr>
          <w:i/>
        </w:rPr>
        <w:t xml:space="preserve"> </w:t>
      </w:r>
      <w:r w:rsidRPr="006D56E8">
        <w:t>Markers</w:t>
      </w:r>
      <w:r w:rsidRPr="006D56E8">
        <w:rPr>
          <w:i/>
        </w:rPr>
        <w:t xml:space="preserve"> </w:t>
      </w:r>
      <w:r w:rsidRPr="006D56E8">
        <w:t>and</w:t>
      </w:r>
      <w:r w:rsidRPr="006D56E8">
        <w:rPr>
          <w:i/>
        </w:rPr>
        <w:t xml:space="preserve"> </w:t>
      </w:r>
      <w:r w:rsidRPr="006D56E8">
        <w:t>Economically</w:t>
      </w:r>
      <w:r w:rsidRPr="006D56E8">
        <w:rPr>
          <w:i/>
        </w:rPr>
        <w:t xml:space="preserve"> </w:t>
      </w:r>
      <w:r w:rsidRPr="006D56E8">
        <w:t>Important</w:t>
      </w:r>
      <w:r w:rsidRPr="006D56E8">
        <w:rPr>
          <w:i/>
        </w:rPr>
        <w:t xml:space="preserve"> </w:t>
      </w:r>
      <w:r w:rsidRPr="006D56E8">
        <w:t>Quantitative</w:t>
      </w:r>
      <w:r w:rsidRPr="006D56E8">
        <w:rPr>
          <w:i/>
        </w:rPr>
        <w:t xml:space="preserve"> </w:t>
      </w:r>
      <w:r w:rsidRPr="006D56E8">
        <w:t>Traits</w:t>
      </w:r>
      <w:r w:rsidRPr="006D56E8">
        <w:rPr>
          <w:i/>
        </w:rPr>
        <w:t xml:space="preserve"> </w:t>
      </w:r>
      <w:r w:rsidRPr="006D56E8">
        <w:t>in</w:t>
      </w:r>
      <w:r w:rsidRPr="006D56E8">
        <w:rPr>
          <w:i/>
        </w:rPr>
        <w:t xml:space="preserve"> </w:t>
      </w:r>
      <w:r w:rsidRPr="006D56E8">
        <w:t>a</w:t>
      </w:r>
      <w:r w:rsidRPr="006D56E8">
        <w:rPr>
          <w:i/>
        </w:rPr>
        <w:t xml:space="preserve"> </w:t>
      </w:r>
      <w:r w:rsidRPr="006D56E8">
        <w:t>Progeny</w:t>
      </w:r>
      <w:r w:rsidRPr="006D56E8">
        <w:rPr>
          <w:i/>
        </w:rPr>
        <w:t xml:space="preserve"> </w:t>
      </w:r>
      <w:r w:rsidRPr="006D56E8">
        <w:t>Trial</w:t>
      </w:r>
      <w:r w:rsidRPr="006D56E8">
        <w:rPr>
          <w:i/>
        </w:rPr>
        <w:t xml:space="preserve"> </w:t>
      </w:r>
      <w:r w:rsidRPr="006D56E8">
        <w:t>of</w:t>
      </w:r>
      <w:r w:rsidRPr="006D56E8">
        <w:rPr>
          <w:i/>
        </w:rPr>
        <w:t xml:space="preserve"> </w:t>
      </w:r>
      <w:r w:rsidRPr="006D56E8">
        <w:rPr>
          <w:i/>
          <w:iCs/>
        </w:rPr>
        <w:t>Prosopis chilensis</w:t>
      </w:r>
      <w:r w:rsidRPr="006D56E8">
        <w:rPr>
          <w:i/>
        </w:rPr>
        <w:t xml:space="preserve"> </w:t>
      </w:r>
      <w:r w:rsidRPr="006D56E8">
        <w:t>(Leguminosae):</w:t>
      </w:r>
      <w:r w:rsidRPr="006D56E8">
        <w:rPr>
          <w:i/>
        </w:rPr>
        <w:t xml:space="preserve"> </w:t>
      </w:r>
      <w:r w:rsidRPr="006D56E8">
        <w:t>Implications</w:t>
      </w:r>
      <w:r w:rsidRPr="006D56E8">
        <w:rPr>
          <w:i/>
        </w:rPr>
        <w:t xml:space="preserve"> </w:t>
      </w:r>
      <w:r w:rsidRPr="006D56E8">
        <w:t>for</w:t>
      </w:r>
      <w:r w:rsidRPr="006D56E8">
        <w:rPr>
          <w:i/>
        </w:rPr>
        <w:t xml:space="preserve"> </w:t>
      </w:r>
      <w:r w:rsidRPr="006D56E8">
        <w:t>the</w:t>
      </w:r>
      <w:r w:rsidRPr="006D56E8">
        <w:rPr>
          <w:i/>
        </w:rPr>
        <w:t xml:space="preserve"> </w:t>
      </w:r>
      <w:r w:rsidRPr="006D56E8">
        <w:t>‘</w:t>
      </w:r>
      <w:proofErr w:type="spellStart"/>
      <w:r w:rsidRPr="006D56E8">
        <w:t>Algarrobo</w:t>
      </w:r>
      <w:proofErr w:type="spellEnd"/>
      <w:r w:rsidRPr="006D56E8">
        <w:t>’</w:t>
      </w:r>
      <w:r w:rsidRPr="006D56E8">
        <w:rPr>
          <w:i/>
        </w:rPr>
        <w:t xml:space="preserve"> </w:t>
      </w:r>
      <w:r w:rsidRPr="006D56E8">
        <w:t>Management</w:t>
      </w:r>
      <w:r w:rsidRPr="006D56E8">
        <w:rPr>
          <w:i/>
        </w:rPr>
        <w:t xml:space="preserve"> </w:t>
      </w:r>
      <w:proofErr w:type="spellStart"/>
      <w:r w:rsidRPr="006D56E8">
        <w:t>Programme</w:t>
      </w:r>
      <w:proofErr w:type="spellEnd"/>
      <w:r w:rsidRPr="006D56E8">
        <w:t>.</w:t>
      </w:r>
      <w:r w:rsidRPr="006D56E8">
        <w:rPr>
          <w:i/>
        </w:rPr>
        <w:t xml:space="preserve"> </w:t>
      </w:r>
      <w:r w:rsidRPr="006D56E8">
        <w:rPr>
          <w:i/>
          <w:iCs/>
        </w:rPr>
        <w:t>Forestry</w:t>
      </w:r>
      <w:r w:rsidRPr="006D56E8">
        <w:rPr>
          <w:i/>
        </w:rPr>
        <w:t xml:space="preserve"> </w:t>
      </w:r>
      <w:r w:rsidRPr="006D56E8">
        <w:rPr>
          <w:b/>
          <w:bCs/>
        </w:rPr>
        <w:t>2021</w:t>
      </w:r>
      <w:r w:rsidRPr="006D56E8">
        <w:t>,</w:t>
      </w:r>
      <w:r w:rsidRPr="006D56E8">
        <w:rPr>
          <w:i/>
        </w:rPr>
        <w:t xml:space="preserve"> </w:t>
      </w:r>
      <w:r w:rsidRPr="006D56E8">
        <w:rPr>
          <w:i/>
          <w:iCs/>
        </w:rPr>
        <w:t>94</w:t>
      </w:r>
      <w:r w:rsidRPr="006D56E8">
        <w:t>,</w:t>
      </w:r>
      <w:r w:rsidRPr="006D56E8">
        <w:rPr>
          <w:i/>
        </w:rPr>
        <w:t xml:space="preserve"> </w:t>
      </w:r>
      <w:r w:rsidRPr="006D56E8">
        <w:t>204–218.</w:t>
      </w:r>
      <w:r w:rsidRPr="006D56E8">
        <w:rPr>
          <w:i/>
        </w:rPr>
        <w:t xml:space="preserve"> </w:t>
      </w:r>
      <w:r w:rsidRPr="006D56E8">
        <w:t>https://doi.org/10.1093/forestry/cpaa026.</w:t>
      </w:r>
    </w:p>
    <w:p w14:paraId="64F66C39" w14:textId="77777777" w:rsidR="00D81577" w:rsidRPr="006D56E8" w:rsidRDefault="00D81577" w:rsidP="00D81577">
      <w:pPr>
        <w:pStyle w:val="MDPI81references"/>
        <w:numPr>
          <w:ilvl w:val="0"/>
          <w:numId w:val="15"/>
        </w:numPr>
      </w:pPr>
      <w:r w:rsidRPr="006D56E8">
        <w:t>Villagra,</w:t>
      </w:r>
      <w:r w:rsidRPr="006D56E8">
        <w:rPr>
          <w:i/>
        </w:rPr>
        <w:t xml:space="preserve"> </w:t>
      </w:r>
      <w:r w:rsidRPr="006D56E8">
        <w:t>P.E.;</w:t>
      </w:r>
      <w:r w:rsidRPr="006D56E8">
        <w:rPr>
          <w:i/>
        </w:rPr>
        <w:t xml:space="preserve"> </w:t>
      </w:r>
      <w:proofErr w:type="spellStart"/>
      <w:r w:rsidRPr="006D56E8">
        <w:t>Boninsegna</w:t>
      </w:r>
      <w:proofErr w:type="spellEnd"/>
      <w:r w:rsidRPr="006D56E8">
        <w:t>,</w:t>
      </w:r>
      <w:r w:rsidRPr="006D56E8">
        <w:rPr>
          <w:i/>
        </w:rPr>
        <w:t xml:space="preserve"> </w:t>
      </w:r>
      <w:r w:rsidRPr="006D56E8">
        <w:t>J.A.;</w:t>
      </w:r>
      <w:r w:rsidRPr="006D56E8">
        <w:rPr>
          <w:i/>
        </w:rPr>
        <w:t xml:space="preserve"> </w:t>
      </w:r>
      <w:r w:rsidRPr="006D56E8">
        <w:t>Alvarez,</w:t>
      </w:r>
      <w:r w:rsidRPr="006D56E8">
        <w:rPr>
          <w:i/>
        </w:rPr>
        <w:t xml:space="preserve"> </w:t>
      </w:r>
      <w:r w:rsidRPr="006D56E8">
        <w:t>J.A.;</w:t>
      </w:r>
      <w:r w:rsidRPr="006D56E8">
        <w:rPr>
          <w:i/>
        </w:rPr>
        <w:t xml:space="preserve"> </w:t>
      </w:r>
      <w:r w:rsidRPr="006D56E8">
        <w:t>Cony,</w:t>
      </w:r>
      <w:r w:rsidRPr="006D56E8">
        <w:rPr>
          <w:i/>
        </w:rPr>
        <w:t xml:space="preserve"> </w:t>
      </w:r>
      <w:r w:rsidRPr="006D56E8">
        <w:t>M.;</w:t>
      </w:r>
      <w:r w:rsidRPr="006D56E8">
        <w:rPr>
          <w:i/>
        </w:rPr>
        <w:t xml:space="preserve"> </w:t>
      </w:r>
      <w:r w:rsidRPr="006D56E8">
        <w:t>Cesca,</w:t>
      </w:r>
      <w:r w:rsidRPr="006D56E8">
        <w:rPr>
          <w:i/>
        </w:rPr>
        <w:t xml:space="preserve"> </w:t>
      </w:r>
      <w:r w:rsidRPr="006D56E8">
        <w:t>E.;</w:t>
      </w:r>
      <w:r w:rsidRPr="006D56E8">
        <w:rPr>
          <w:i/>
        </w:rPr>
        <w:t xml:space="preserve"> </w:t>
      </w:r>
      <w:r w:rsidRPr="006D56E8">
        <w:t>Villalba,</w:t>
      </w:r>
      <w:r w:rsidRPr="006D56E8">
        <w:rPr>
          <w:i/>
        </w:rPr>
        <w:t xml:space="preserve"> </w:t>
      </w:r>
      <w:r w:rsidRPr="006D56E8">
        <w:t>R.</w:t>
      </w:r>
      <w:r w:rsidRPr="006D56E8">
        <w:rPr>
          <w:i/>
        </w:rPr>
        <w:t xml:space="preserve"> </w:t>
      </w:r>
      <w:r w:rsidRPr="006D56E8">
        <w:t>Dendroecology</w:t>
      </w:r>
      <w:r w:rsidRPr="006D56E8">
        <w:rPr>
          <w:i/>
        </w:rPr>
        <w:t xml:space="preserve"> </w:t>
      </w:r>
      <w:r w:rsidRPr="006D56E8">
        <w:t>of</w:t>
      </w:r>
      <w:r w:rsidRPr="006D56E8">
        <w:rPr>
          <w:i/>
        </w:rPr>
        <w:t xml:space="preserve"> </w:t>
      </w:r>
      <w:r w:rsidRPr="006D56E8">
        <w:rPr>
          <w:i/>
          <w:iCs/>
        </w:rPr>
        <w:t xml:space="preserve">Prosopis </w:t>
      </w:r>
      <w:proofErr w:type="spellStart"/>
      <w:r w:rsidRPr="006D56E8">
        <w:rPr>
          <w:i/>
          <w:iCs/>
        </w:rPr>
        <w:t>flexuosa</w:t>
      </w:r>
      <w:proofErr w:type="spellEnd"/>
      <w:r w:rsidRPr="006D56E8">
        <w:rPr>
          <w:i/>
        </w:rPr>
        <w:t xml:space="preserve"> </w:t>
      </w:r>
      <w:r w:rsidRPr="006D56E8">
        <w:t>Woodlands</w:t>
      </w:r>
      <w:r w:rsidRPr="006D56E8">
        <w:rPr>
          <w:i/>
        </w:rPr>
        <w:t xml:space="preserve"> </w:t>
      </w:r>
      <w:r w:rsidRPr="006D56E8">
        <w:t>in</w:t>
      </w:r>
      <w:r w:rsidRPr="006D56E8">
        <w:rPr>
          <w:i/>
        </w:rPr>
        <w:t xml:space="preserve"> </w:t>
      </w:r>
      <w:r w:rsidRPr="006D56E8">
        <w:t>the</w:t>
      </w:r>
      <w:r w:rsidRPr="006D56E8">
        <w:rPr>
          <w:i/>
        </w:rPr>
        <w:t xml:space="preserve"> </w:t>
      </w:r>
      <w:r w:rsidRPr="006D56E8">
        <w:t>Monte</w:t>
      </w:r>
      <w:r w:rsidRPr="006D56E8">
        <w:rPr>
          <w:i/>
        </w:rPr>
        <w:t xml:space="preserve"> </w:t>
      </w:r>
      <w:r w:rsidRPr="006D56E8">
        <w:t>Desert:</w:t>
      </w:r>
      <w:r w:rsidRPr="006D56E8">
        <w:rPr>
          <w:i/>
        </w:rPr>
        <w:t xml:space="preserve"> </w:t>
      </w:r>
      <w:r w:rsidRPr="006D56E8">
        <w:t>Implications</w:t>
      </w:r>
      <w:r w:rsidRPr="006D56E8">
        <w:rPr>
          <w:i/>
        </w:rPr>
        <w:t xml:space="preserve"> </w:t>
      </w:r>
      <w:r w:rsidRPr="006D56E8">
        <w:t>for</w:t>
      </w:r>
      <w:r w:rsidRPr="006D56E8">
        <w:rPr>
          <w:i/>
        </w:rPr>
        <w:t xml:space="preserve"> </w:t>
      </w:r>
      <w:r w:rsidRPr="006D56E8">
        <w:t>Their</w:t>
      </w:r>
      <w:r w:rsidRPr="006D56E8">
        <w:rPr>
          <w:i/>
        </w:rPr>
        <w:t xml:space="preserve"> </w:t>
      </w:r>
      <w:r w:rsidRPr="006D56E8">
        <w:t>Management.</w:t>
      </w:r>
      <w:r w:rsidRPr="006D56E8">
        <w:rPr>
          <w:i/>
        </w:rPr>
        <w:t xml:space="preserve"> </w:t>
      </w:r>
      <w:proofErr w:type="spellStart"/>
      <w:r w:rsidRPr="006D56E8">
        <w:rPr>
          <w:i/>
          <w:iCs/>
        </w:rPr>
        <w:t>Dendrochronologia</w:t>
      </w:r>
      <w:proofErr w:type="spellEnd"/>
      <w:r w:rsidRPr="006D56E8">
        <w:rPr>
          <w:i/>
        </w:rPr>
        <w:t xml:space="preserve"> </w:t>
      </w:r>
      <w:r w:rsidRPr="006D56E8">
        <w:rPr>
          <w:b/>
          <w:bCs/>
        </w:rPr>
        <w:t>2005</w:t>
      </w:r>
      <w:r w:rsidRPr="006D56E8">
        <w:t>,</w:t>
      </w:r>
      <w:r w:rsidRPr="006D56E8">
        <w:rPr>
          <w:i/>
        </w:rPr>
        <w:t xml:space="preserve"> </w:t>
      </w:r>
      <w:r w:rsidRPr="006D56E8">
        <w:rPr>
          <w:i/>
          <w:iCs/>
        </w:rPr>
        <w:t>22</w:t>
      </w:r>
      <w:r w:rsidRPr="006D56E8">
        <w:t>,</w:t>
      </w:r>
      <w:r w:rsidRPr="006D56E8">
        <w:rPr>
          <w:i/>
        </w:rPr>
        <w:t xml:space="preserve"> </w:t>
      </w:r>
      <w:r w:rsidRPr="006D56E8">
        <w:t>209–213.</w:t>
      </w:r>
      <w:r w:rsidRPr="006D56E8">
        <w:rPr>
          <w:i/>
        </w:rPr>
        <w:t xml:space="preserve"> </w:t>
      </w:r>
      <w:r w:rsidRPr="006D56E8">
        <w:t>https://doi.org/10.1016/j.dendro.2005.05.005.</w:t>
      </w:r>
    </w:p>
    <w:p w14:paraId="5CA2AA6F" w14:textId="77777777" w:rsidR="00D81577" w:rsidRPr="00062DC2" w:rsidRDefault="00D81577" w:rsidP="00D81577">
      <w:pPr>
        <w:pStyle w:val="MDPI81references"/>
        <w:numPr>
          <w:ilvl w:val="0"/>
          <w:numId w:val="15"/>
        </w:numPr>
      </w:pPr>
      <w:r w:rsidRPr="001F4F80">
        <w:t>Yang,</w:t>
      </w:r>
      <w:r w:rsidRPr="00C374E0">
        <w:rPr>
          <w:i/>
        </w:rPr>
        <w:t xml:space="preserve"> </w:t>
      </w:r>
      <w:r w:rsidRPr="001F4F80">
        <w:t>J.;</w:t>
      </w:r>
      <w:r w:rsidRPr="00C374E0">
        <w:rPr>
          <w:i/>
        </w:rPr>
        <w:t xml:space="preserve"> </w:t>
      </w:r>
      <w:r w:rsidRPr="001F4F80">
        <w:t>Huang,</w:t>
      </w:r>
      <w:r w:rsidRPr="00C374E0">
        <w:rPr>
          <w:i/>
        </w:rPr>
        <w:t xml:space="preserve"> </w:t>
      </w:r>
      <w:r w:rsidRPr="001F4F80">
        <w:t>Y.;</w:t>
      </w:r>
      <w:r w:rsidRPr="00C374E0">
        <w:rPr>
          <w:i/>
        </w:rPr>
        <w:t xml:space="preserve"> </w:t>
      </w:r>
      <w:r w:rsidRPr="001F4F80">
        <w:t>Jiang,</w:t>
      </w:r>
      <w:r w:rsidRPr="00C374E0">
        <w:rPr>
          <w:i/>
        </w:rPr>
        <w:t xml:space="preserve"> </w:t>
      </w:r>
      <w:r w:rsidRPr="001F4F80">
        <w:t>X.;</w:t>
      </w:r>
      <w:r w:rsidRPr="00C374E0">
        <w:rPr>
          <w:i/>
        </w:rPr>
        <w:t xml:space="preserve"> </w:t>
      </w:r>
      <w:r w:rsidRPr="001F4F80">
        <w:t>Chen,</w:t>
      </w:r>
      <w:r w:rsidRPr="00C374E0">
        <w:rPr>
          <w:i/>
        </w:rPr>
        <w:t xml:space="preserve"> </w:t>
      </w:r>
      <w:r w:rsidRPr="001F4F80">
        <w:t>H.;</w:t>
      </w:r>
      <w:r w:rsidRPr="00C374E0">
        <w:rPr>
          <w:i/>
        </w:rPr>
        <w:t xml:space="preserve"> </w:t>
      </w:r>
      <w:r w:rsidRPr="001F4F80">
        <w:t>Liu,</w:t>
      </w:r>
      <w:r w:rsidRPr="00C374E0">
        <w:rPr>
          <w:i/>
        </w:rPr>
        <w:t xml:space="preserve"> </w:t>
      </w:r>
      <w:r w:rsidRPr="001F4F80">
        <w:t>M.;</w:t>
      </w:r>
      <w:r w:rsidRPr="00C374E0">
        <w:rPr>
          <w:i/>
        </w:rPr>
        <w:t xml:space="preserve"> </w:t>
      </w:r>
      <w:r w:rsidRPr="001F4F80">
        <w:t>Wang,</w:t>
      </w:r>
      <w:r w:rsidRPr="00C374E0">
        <w:rPr>
          <w:i/>
        </w:rPr>
        <w:t xml:space="preserve"> </w:t>
      </w:r>
      <w:r w:rsidRPr="001F4F80">
        <w:t>R.</w:t>
      </w:r>
      <w:r w:rsidRPr="00C374E0">
        <w:rPr>
          <w:i/>
        </w:rPr>
        <w:t xml:space="preserve"> </w:t>
      </w:r>
      <w:r w:rsidRPr="001F4F80">
        <w:t>Potential</w:t>
      </w:r>
      <w:r w:rsidRPr="00C374E0">
        <w:rPr>
          <w:i/>
        </w:rPr>
        <w:t xml:space="preserve"> </w:t>
      </w:r>
      <w:r w:rsidRPr="001F4F80">
        <w:t>Geographical</w:t>
      </w:r>
      <w:r w:rsidRPr="00C374E0">
        <w:rPr>
          <w:i/>
        </w:rPr>
        <w:t xml:space="preserve"> </w:t>
      </w:r>
      <w:r w:rsidRPr="001F4F80">
        <w:t>Distribution</w:t>
      </w:r>
      <w:r w:rsidRPr="00C374E0">
        <w:rPr>
          <w:i/>
        </w:rPr>
        <w:t xml:space="preserve"> </w:t>
      </w:r>
      <w:r w:rsidRPr="001F4F80">
        <w:t>of</w:t>
      </w:r>
      <w:r w:rsidRPr="00C374E0">
        <w:rPr>
          <w:i/>
        </w:rPr>
        <w:t xml:space="preserve"> </w:t>
      </w:r>
      <w:r w:rsidRPr="001F4F80">
        <w:t>the</w:t>
      </w:r>
      <w:r w:rsidRPr="00C374E0">
        <w:rPr>
          <w:i/>
        </w:rPr>
        <w:t xml:space="preserve"> </w:t>
      </w:r>
      <w:proofErr w:type="spellStart"/>
      <w:r w:rsidRPr="001F4F80">
        <w:t>Edangred</w:t>
      </w:r>
      <w:proofErr w:type="spellEnd"/>
      <w:r w:rsidRPr="00C374E0">
        <w:rPr>
          <w:i/>
        </w:rPr>
        <w:t xml:space="preserve"> </w:t>
      </w:r>
      <w:r w:rsidRPr="001F4F80">
        <w:t>Plant</w:t>
      </w:r>
      <w:r w:rsidRPr="00C374E0">
        <w:rPr>
          <w:i/>
        </w:rPr>
        <w:t xml:space="preserve"> </w:t>
      </w:r>
      <w:proofErr w:type="spellStart"/>
      <w:r w:rsidRPr="001F4F80">
        <w:rPr>
          <w:i/>
          <w:iCs/>
        </w:rPr>
        <w:t>Isoetes</w:t>
      </w:r>
      <w:proofErr w:type="spellEnd"/>
      <w:r w:rsidRPr="00C374E0">
        <w:rPr>
          <w:i/>
        </w:rPr>
        <w:t xml:space="preserve"> </w:t>
      </w:r>
      <w:r w:rsidRPr="001F4F80">
        <w:t>under</w:t>
      </w:r>
      <w:r w:rsidRPr="00C374E0">
        <w:rPr>
          <w:i/>
        </w:rPr>
        <w:t xml:space="preserve"> </w:t>
      </w:r>
      <w:r w:rsidRPr="001F4F80">
        <w:t>Human</w:t>
      </w:r>
      <w:r w:rsidRPr="00C374E0">
        <w:rPr>
          <w:i/>
        </w:rPr>
        <w:t xml:space="preserve"> </w:t>
      </w:r>
      <w:r w:rsidRPr="001F4F80">
        <w:t>Activities</w:t>
      </w:r>
      <w:r w:rsidRPr="00C374E0">
        <w:rPr>
          <w:i/>
        </w:rPr>
        <w:t xml:space="preserve"> </w:t>
      </w:r>
      <w:r w:rsidRPr="001F4F80">
        <w:t>Using</w:t>
      </w:r>
      <w:r w:rsidRPr="00C374E0">
        <w:rPr>
          <w:i/>
        </w:rPr>
        <w:t xml:space="preserve"> </w:t>
      </w:r>
      <w:proofErr w:type="spellStart"/>
      <w:r w:rsidRPr="001F4F80">
        <w:t>MaxEnt</w:t>
      </w:r>
      <w:proofErr w:type="spellEnd"/>
      <w:r w:rsidRPr="00C374E0">
        <w:rPr>
          <w:i/>
        </w:rPr>
        <w:t xml:space="preserve"> </w:t>
      </w:r>
      <w:r w:rsidRPr="001F4F80">
        <w:t>and</w:t>
      </w:r>
      <w:r w:rsidRPr="00C374E0">
        <w:rPr>
          <w:i/>
        </w:rPr>
        <w:t xml:space="preserve"> </w:t>
      </w:r>
      <w:r w:rsidRPr="001F4F80">
        <w:t>GARP.</w:t>
      </w:r>
      <w:r w:rsidRPr="00C374E0">
        <w:rPr>
          <w:i/>
        </w:rPr>
        <w:t xml:space="preserve"> </w:t>
      </w:r>
      <w:r w:rsidRPr="00062DC2">
        <w:rPr>
          <w:i/>
          <w:iCs/>
        </w:rPr>
        <w:t xml:space="preserve">Glob. Ecol. </w:t>
      </w:r>
      <w:proofErr w:type="spellStart"/>
      <w:r w:rsidRPr="00062DC2">
        <w:rPr>
          <w:i/>
          <w:iCs/>
        </w:rPr>
        <w:t>Conserv</w:t>
      </w:r>
      <w:proofErr w:type="spellEnd"/>
      <w:r w:rsidRPr="00062DC2">
        <w:rPr>
          <w:i/>
          <w:iCs/>
        </w:rPr>
        <w:t xml:space="preserve">. </w:t>
      </w:r>
      <w:r w:rsidRPr="00062DC2">
        <w:rPr>
          <w:b/>
          <w:bCs/>
        </w:rPr>
        <w:t>2022</w:t>
      </w:r>
      <w:r w:rsidRPr="00062DC2">
        <w:t>,</w:t>
      </w:r>
      <w:r w:rsidRPr="00062DC2">
        <w:rPr>
          <w:i/>
        </w:rPr>
        <w:t xml:space="preserve"> </w:t>
      </w:r>
      <w:r w:rsidRPr="00062DC2">
        <w:rPr>
          <w:i/>
          <w:iCs/>
        </w:rPr>
        <w:t>38</w:t>
      </w:r>
      <w:r w:rsidRPr="00062DC2">
        <w:t>,</w:t>
      </w:r>
      <w:r w:rsidRPr="00062DC2">
        <w:rPr>
          <w:i/>
        </w:rPr>
        <w:t xml:space="preserve"> </w:t>
      </w:r>
      <w:r w:rsidRPr="00062DC2">
        <w:t>e02186.</w:t>
      </w:r>
      <w:r w:rsidRPr="00062DC2">
        <w:rPr>
          <w:i/>
        </w:rPr>
        <w:t xml:space="preserve"> </w:t>
      </w:r>
      <w:r w:rsidRPr="00062DC2">
        <w:t>https://doi.org/10.1016/j.gecco.2022.e02186.</w:t>
      </w:r>
    </w:p>
    <w:p w14:paraId="67715B75" w14:textId="77777777" w:rsidR="00D81577" w:rsidRPr="006D56E8" w:rsidRDefault="00D81577" w:rsidP="00D81577">
      <w:pPr>
        <w:pStyle w:val="MDPI81references"/>
        <w:numPr>
          <w:ilvl w:val="0"/>
          <w:numId w:val="15"/>
        </w:numPr>
      </w:pPr>
      <w:r w:rsidRPr="001F4F80">
        <w:t>Jiang,</w:t>
      </w:r>
      <w:r w:rsidRPr="00C374E0">
        <w:rPr>
          <w:i/>
        </w:rPr>
        <w:t xml:space="preserve"> </w:t>
      </w:r>
      <w:r w:rsidRPr="001F4F80">
        <w:t>J.;</w:t>
      </w:r>
      <w:r w:rsidRPr="00C374E0">
        <w:rPr>
          <w:i/>
        </w:rPr>
        <w:t xml:space="preserve"> </w:t>
      </w:r>
      <w:r w:rsidRPr="001F4F80">
        <w:t>Wang,</w:t>
      </w:r>
      <w:r w:rsidRPr="00C374E0">
        <w:rPr>
          <w:i/>
        </w:rPr>
        <w:t xml:space="preserve"> </w:t>
      </w:r>
      <w:r w:rsidRPr="001F4F80">
        <w:t>Y.-P.;</w:t>
      </w:r>
      <w:r w:rsidRPr="00C374E0">
        <w:rPr>
          <w:i/>
        </w:rPr>
        <w:t xml:space="preserve"> </w:t>
      </w:r>
      <w:r w:rsidRPr="001F4F80">
        <w:t>Yang,</w:t>
      </w:r>
      <w:r w:rsidRPr="00C374E0">
        <w:rPr>
          <w:i/>
        </w:rPr>
        <w:t xml:space="preserve"> </w:t>
      </w:r>
      <w:r w:rsidRPr="001F4F80">
        <w:t>Y.;</w:t>
      </w:r>
      <w:r w:rsidRPr="00C374E0">
        <w:rPr>
          <w:i/>
        </w:rPr>
        <w:t xml:space="preserve"> </w:t>
      </w:r>
      <w:r w:rsidRPr="001F4F80">
        <w:t>Yu,</w:t>
      </w:r>
      <w:r w:rsidRPr="00C374E0">
        <w:rPr>
          <w:i/>
        </w:rPr>
        <w:t xml:space="preserve"> </w:t>
      </w:r>
      <w:r w:rsidRPr="001F4F80">
        <w:t>M.;</w:t>
      </w:r>
      <w:r w:rsidRPr="00C374E0">
        <w:rPr>
          <w:i/>
        </w:rPr>
        <w:t xml:space="preserve"> </w:t>
      </w:r>
      <w:r w:rsidRPr="001F4F80">
        <w:t>Wang,</w:t>
      </w:r>
      <w:r w:rsidRPr="00C374E0">
        <w:rPr>
          <w:i/>
        </w:rPr>
        <w:t xml:space="preserve"> </w:t>
      </w:r>
      <w:r w:rsidRPr="001F4F80">
        <w:t>C.;</w:t>
      </w:r>
      <w:r w:rsidRPr="00C374E0">
        <w:rPr>
          <w:i/>
        </w:rPr>
        <w:t xml:space="preserve"> </w:t>
      </w:r>
      <w:r w:rsidRPr="001F4F80">
        <w:t>Yan,</w:t>
      </w:r>
      <w:r w:rsidRPr="00C374E0">
        <w:rPr>
          <w:i/>
        </w:rPr>
        <w:t xml:space="preserve"> </w:t>
      </w:r>
      <w:r w:rsidRPr="001F4F80">
        <w:t>J.</w:t>
      </w:r>
      <w:r w:rsidRPr="00C374E0">
        <w:rPr>
          <w:i/>
        </w:rPr>
        <w:t xml:space="preserve"> </w:t>
      </w:r>
      <w:r w:rsidRPr="001F4F80">
        <w:t>Interactive</w:t>
      </w:r>
      <w:r w:rsidRPr="00C374E0">
        <w:rPr>
          <w:i/>
        </w:rPr>
        <w:t xml:space="preserve"> </w:t>
      </w:r>
      <w:r w:rsidRPr="001F4F80">
        <w:t>Effects</w:t>
      </w:r>
      <w:r w:rsidRPr="00C374E0">
        <w:rPr>
          <w:i/>
        </w:rPr>
        <w:t xml:space="preserve"> </w:t>
      </w:r>
      <w:r w:rsidRPr="001F4F80">
        <w:t>of</w:t>
      </w:r>
      <w:r w:rsidRPr="00C374E0">
        <w:rPr>
          <w:i/>
        </w:rPr>
        <w:t xml:space="preserve"> </w:t>
      </w:r>
      <w:r w:rsidRPr="001F4F80">
        <w:t>Nitrogen</w:t>
      </w:r>
      <w:r w:rsidRPr="00C374E0">
        <w:rPr>
          <w:i/>
        </w:rPr>
        <w:t xml:space="preserve"> </w:t>
      </w:r>
      <w:r w:rsidRPr="001F4F80">
        <w:t>and</w:t>
      </w:r>
      <w:r w:rsidRPr="00C374E0">
        <w:rPr>
          <w:i/>
        </w:rPr>
        <w:t xml:space="preserve"> </w:t>
      </w:r>
      <w:r w:rsidRPr="001F4F80">
        <w:t>Phosphorus</w:t>
      </w:r>
      <w:r w:rsidRPr="00C374E0">
        <w:rPr>
          <w:i/>
        </w:rPr>
        <w:t xml:space="preserve"> </w:t>
      </w:r>
      <w:r w:rsidRPr="001F4F80">
        <w:t>Additions</w:t>
      </w:r>
      <w:r w:rsidRPr="00C374E0">
        <w:rPr>
          <w:i/>
        </w:rPr>
        <w:t xml:space="preserve"> </w:t>
      </w:r>
      <w:r w:rsidRPr="001F4F80">
        <w:t>on</w:t>
      </w:r>
      <w:r w:rsidRPr="00C374E0">
        <w:rPr>
          <w:i/>
        </w:rPr>
        <w:t xml:space="preserve"> </w:t>
      </w:r>
      <w:r w:rsidRPr="001F4F80">
        <w:t>Plant</w:t>
      </w:r>
      <w:r w:rsidRPr="00C374E0">
        <w:rPr>
          <w:i/>
        </w:rPr>
        <w:t xml:space="preserve"> </w:t>
      </w:r>
      <w:r w:rsidRPr="001F4F80">
        <w:t>Growth</w:t>
      </w:r>
      <w:r w:rsidRPr="00C374E0">
        <w:rPr>
          <w:i/>
        </w:rPr>
        <w:t xml:space="preserve"> </w:t>
      </w:r>
      <w:r w:rsidRPr="001F4F80">
        <w:t>Vary</w:t>
      </w:r>
      <w:r w:rsidRPr="00C374E0">
        <w:rPr>
          <w:i/>
        </w:rPr>
        <w:t xml:space="preserve"> </w:t>
      </w:r>
      <w:r w:rsidRPr="001F4F80">
        <w:t>with</w:t>
      </w:r>
      <w:r w:rsidRPr="00C374E0">
        <w:rPr>
          <w:i/>
        </w:rPr>
        <w:t xml:space="preserve"> </w:t>
      </w:r>
      <w:r w:rsidRPr="001F4F80">
        <w:t>Ecosystem</w:t>
      </w:r>
      <w:r w:rsidRPr="00C374E0">
        <w:rPr>
          <w:i/>
        </w:rPr>
        <w:t xml:space="preserve"> </w:t>
      </w:r>
      <w:r w:rsidRPr="001F4F80">
        <w:t>Type.</w:t>
      </w:r>
      <w:r w:rsidRPr="00C374E0">
        <w:rPr>
          <w:i/>
        </w:rPr>
        <w:t xml:space="preserve"> </w:t>
      </w:r>
      <w:r w:rsidRPr="001F4F80">
        <w:rPr>
          <w:i/>
          <w:iCs/>
        </w:rPr>
        <w:t>Plant</w:t>
      </w:r>
      <w:r w:rsidRPr="00C374E0">
        <w:rPr>
          <w:i/>
          <w:iCs/>
        </w:rPr>
        <w:t xml:space="preserve"> </w:t>
      </w:r>
      <w:r w:rsidRPr="001F4F80">
        <w:rPr>
          <w:i/>
          <w:iCs/>
        </w:rPr>
        <w:t>Soil</w:t>
      </w:r>
      <w:r w:rsidRPr="00C374E0">
        <w:rPr>
          <w:i/>
        </w:rPr>
        <w:t xml:space="preserve"> </w:t>
      </w:r>
      <w:r w:rsidRPr="00C374E0">
        <w:rPr>
          <w:b/>
          <w:bCs/>
        </w:rPr>
        <w:t>2019</w:t>
      </w:r>
      <w:r w:rsidRPr="001F4F80">
        <w:t>,</w:t>
      </w:r>
      <w:r w:rsidRPr="00C374E0">
        <w:rPr>
          <w:i/>
        </w:rPr>
        <w:t xml:space="preserve"> </w:t>
      </w:r>
      <w:r w:rsidRPr="001F4F80">
        <w:rPr>
          <w:i/>
          <w:iCs/>
        </w:rPr>
        <w:t>440</w:t>
      </w:r>
      <w:r w:rsidRPr="001F4F80">
        <w:t>,</w:t>
      </w:r>
      <w:r w:rsidRPr="00C374E0">
        <w:rPr>
          <w:i/>
        </w:rPr>
        <w:t xml:space="preserve"> </w:t>
      </w:r>
      <w:r w:rsidRPr="006D56E8">
        <w:t>523–537.</w:t>
      </w:r>
      <w:r w:rsidRPr="006D56E8">
        <w:rPr>
          <w:i/>
        </w:rPr>
        <w:t xml:space="preserve"> </w:t>
      </w:r>
      <w:r w:rsidRPr="006D56E8">
        <w:t>https://doi.org/10.1007/s11104-019-04119-5.</w:t>
      </w:r>
    </w:p>
    <w:p w14:paraId="02CE905E" w14:textId="77777777" w:rsidR="00D81577" w:rsidRPr="006D56E8" w:rsidRDefault="00D81577" w:rsidP="00D81577">
      <w:pPr>
        <w:pStyle w:val="MDPI81references"/>
        <w:numPr>
          <w:ilvl w:val="0"/>
          <w:numId w:val="15"/>
        </w:numPr>
      </w:pPr>
      <w:r w:rsidRPr="006D56E8">
        <w:t>Hoffland,</w:t>
      </w:r>
      <w:r w:rsidRPr="006D56E8">
        <w:rPr>
          <w:i/>
        </w:rPr>
        <w:t xml:space="preserve"> </w:t>
      </w:r>
      <w:r w:rsidRPr="006D56E8">
        <w:t>E.;</w:t>
      </w:r>
      <w:r w:rsidRPr="006D56E8">
        <w:rPr>
          <w:i/>
        </w:rPr>
        <w:t xml:space="preserve"> </w:t>
      </w:r>
      <w:r w:rsidRPr="006D56E8">
        <w:t>Kuyper,</w:t>
      </w:r>
      <w:r w:rsidRPr="006D56E8">
        <w:rPr>
          <w:i/>
        </w:rPr>
        <w:t xml:space="preserve"> </w:t>
      </w:r>
      <w:r w:rsidRPr="006D56E8">
        <w:t>T.W.;</w:t>
      </w:r>
      <w:r w:rsidRPr="006D56E8">
        <w:rPr>
          <w:i/>
        </w:rPr>
        <w:t xml:space="preserve"> </w:t>
      </w:r>
      <w:r w:rsidRPr="006D56E8">
        <w:t>Comans,</w:t>
      </w:r>
      <w:r w:rsidRPr="006D56E8">
        <w:rPr>
          <w:i/>
        </w:rPr>
        <w:t xml:space="preserve"> </w:t>
      </w:r>
      <w:r w:rsidRPr="006D56E8">
        <w:t>R.N.J.;</w:t>
      </w:r>
      <w:r w:rsidRPr="006D56E8">
        <w:rPr>
          <w:i/>
        </w:rPr>
        <w:t xml:space="preserve"> </w:t>
      </w:r>
      <w:r w:rsidRPr="006D56E8">
        <w:t>Creamer,</w:t>
      </w:r>
      <w:r w:rsidRPr="006D56E8">
        <w:rPr>
          <w:i/>
        </w:rPr>
        <w:t xml:space="preserve"> </w:t>
      </w:r>
      <w:r w:rsidRPr="006D56E8">
        <w:t>R.E.</w:t>
      </w:r>
      <w:r w:rsidRPr="006D56E8">
        <w:rPr>
          <w:i/>
        </w:rPr>
        <w:t xml:space="preserve"> </w:t>
      </w:r>
      <w:r w:rsidRPr="006D56E8">
        <w:t>Eco-Functionality</w:t>
      </w:r>
      <w:r w:rsidRPr="006D56E8">
        <w:rPr>
          <w:i/>
        </w:rPr>
        <w:t xml:space="preserve"> </w:t>
      </w:r>
      <w:r w:rsidRPr="006D56E8">
        <w:t>of</w:t>
      </w:r>
      <w:r w:rsidRPr="006D56E8">
        <w:rPr>
          <w:i/>
        </w:rPr>
        <w:t xml:space="preserve"> </w:t>
      </w:r>
      <w:r w:rsidRPr="006D56E8">
        <w:t>Organic</w:t>
      </w:r>
      <w:r w:rsidRPr="006D56E8">
        <w:rPr>
          <w:i/>
        </w:rPr>
        <w:t xml:space="preserve"> </w:t>
      </w:r>
      <w:r w:rsidRPr="006D56E8">
        <w:t>Matter</w:t>
      </w:r>
      <w:r w:rsidRPr="006D56E8">
        <w:rPr>
          <w:i/>
        </w:rPr>
        <w:t xml:space="preserve"> </w:t>
      </w:r>
      <w:r w:rsidRPr="006D56E8">
        <w:t>in</w:t>
      </w:r>
      <w:r w:rsidRPr="006D56E8">
        <w:rPr>
          <w:i/>
        </w:rPr>
        <w:t xml:space="preserve"> </w:t>
      </w:r>
      <w:r w:rsidRPr="006D56E8">
        <w:t>Soils.</w:t>
      </w:r>
      <w:r w:rsidRPr="006D56E8">
        <w:rPr>
          <w:i/>
        </w:rPr>
        <w:t xml:space="preserve"> </w:t>
      </w:r>
      <w:r w:rsidRPr="006D56E8">
        <w:rPr>
          <w:i/>
          <w:iCs/>
        </w:rPr>
        <w:t>Plant Soil</w:t>
      </w:r>
      <w:r w:rsidRPr="006D56E8">
        <w:rPr>
          <w:i/>
        </w:rPr>
        <w:t xml:space="preserve"> </w:t>
      </w:r>
      <w:r w:rsidRPr="006D56E8">
        <w:rPr>
          <w:b/>
          <w:bCs/>
        </w:rPr>
        <w:t>2020</w:t>
      </w:r>
      <w:r w:rsidRPr="006D56E8">
        <w:t>,</w:t>
      </w:r>
      <w:r w:rsidRPr="006D56E8">
        <w:rPr>
          <w:i/>
        </w:rPr>
        <w:t xml:space="preserve"> </w:t>
      </w:r>
      <w:r w:rsidRPr="006D56E8">
        <w:rPr>
          <w:i/>
          <w:iCs/>
        </w:rPr>
        <w:t>455</w:t>
      </w:r>
      <w:r w:rsidRPr="006D56E8">
        <w:t>,</w:t>
      </w:r>
      <w:r w:rsidRPr="006D56E8">
        <w:rPr>
          <w:i/>
        </w:rPr>
        <w:t xml:space="preserve"> </w:t>
      </w:r>
      <w:r w:rsidRPr="006D56E8">
        <w:t>1–22.</w:t>
      </w:r>
      <w:r w:rsidRPr="006D56E8">
        <w:rPr>
          <w:i/>
        </w:rPr>
        <w:t xml:space="preserve"> </w:t>
      </w:r>
      <w:r w:rsidRPr="006D56E8">
        <w:t>https://doi.org/10.1007/s11104-020-04651-9.</w:t>
      </w:r>
    </w:p>
    <w:p w14:paraId="49851919" w14:textId="77777777" w:rsidR="00D81577" w:rsidRPr="006D56E8" w:rsidRDefault="00D81577" w:rsidP="00D81577">
      <w:pPr>
        <w:pStyle w:val="MDPI81references"/>
        <w:numPr>
          <w:ilvl w:val="0"/>
          <w:numId w:val="15"/>
        </w:numPr>
      </w:pPr>
      <w:r w:rsidRPr="006D56E8">
        <w:t>Neina,</w:t>
      </w:r>
      <w:r w:rsidRPr="006D56E8">
        <w:rPr>
          <w:i/>
        </w:rPr>
        <w:t xml:space="preserve"> </w:t>
      </w:r>
      <w:r w:rsidRPr="006D56E8">
        <w:t>D.</w:t>
      </w:r>
      <w:r w:rsidRPr="006D56E8">
        <w:rPr>
          <w:i/>
        </w:rPr>
        <w:t xml:space="preserve"> </w:t>
      </w:r>
      <w:r w:rsidRPr="006D56E8">
        <w:t>The</w:t>
      </w:r>
      <w:r w:rsidRPr="006D56E8">
        <w:rPr>
          <w:i/>
        </w:rPr>
        <w:t xml:space="preserve"> </w:t>
      </w:r>
      <w:r w:rsidRPr="006D56E8">
        <w:t>Role</w:t>
      </w:r>
      <w:r w:rsidRPr="006D56E8">
        <w:rPr>
          <w:i/>
        </w:rPr>
        <w:t xml:space="preserve"> </w:t>
      </w:r>
      <w:r w:rsidRPr="006D56E8">
        <w:t>of</w:t>
      </w:r>
      <w:r w:rsidRPr="006D56E8">
        <w:rPr>
          <w:i/>
        </w:rPr>
        <w:t xml:space="preserve"> </w:t>
      </w:r>
      <w:r w:rsidRPr="006D56E8">
        <w:t>Soil</w:t>
      </w:r>
      <w:r w:rsidRPr="006D56E8">
        <w:rPr>
          <w:i/>
        </w:rPr>
        <w:t xml:space="preserve"> </w:t>
      </w:r>
      <w:r w:rsidRPr="006D56E8">
        <w:t>pH</w:t>
      </w:r>
      <w:r w:rsidRPr="006D56E8">
        <w:rPr>
          <w:i/>
        </w:rPr>
        <w:t xml:space="preserve"> </w:t>
      </w:r>
      <w:r w:rsidRPr="006D56E8">
        <w:t>in</w:t>
      </w:r>
      <w:r w:rsidRPr="006D56E8">
        <w:rPr>
          <w:i/>
        </w:rPr>
        <w:t xml:space="preserve"> </w:t>
      </w:r>
      <w:r w:rsidRPr="006D56E8">
        <w:t>Plant</w:t>
      </w:r>
      <w:r w:rsidRPr="006D56E8">
        <w:rPr>
          <w:i/>
        </w:rPr>
        <w:t xml:space="preserve"> </w:t>
      </w:r>
      <w:r w:rsidRPr="006D56E8">
        <w:t>Nutrition</w:t>
      </w:r>
      <w:r w:rsidRPr="006D56E8">
        <w:rPr>
          <w:i/>
        </w:rPr>
        <w:t xml:space="preserve"> </w:t>
      </w:r>
      <w:r w:rsidRPr="006D56E8">
        <w:t>and</w:t>
      </w:r>
      <w:r w:rsidRPr="006D56E8">
        <w:rPr>
          <w:i/>
        </w:rPr>
        <w:t xml:space="preserve"> </w:t>
      </w:r>
      <w:r w:rsidRPr="006D56E8">
        <w:t>Soil</w:t>
      </w:r>
      <w:r w:rsidRPr="006D56E8">
        <w:rPr>
          <w:i/>
        </w:rPr>
        <w:t xml:space="preserve"> </w:t>
      </w:r>
      <w:r w:rsidRPr="006D56E8">
        <w:t>Remediation.</w:t>
      </w:r>
      <w:r w:rsidRPr="006D56E8">
        <w:rPr>
          <w:i/>
        </w:rPr>
        <w:t xml:space="preserve"> </w:t>
      </w:r>
      <w:r w:rsidRPr="006D56E8">
        <w:rPr>
          <w:i/>
          <w:iCs/>
        </w:rPr>
        <w:t xml:space="preserve">Appl. Environ. Soil Sci. </w:t>
      </w:r>
      <w:r w:rsidRPr="006D56E8">
        <w:rPr>
          <w:b/>
          <w:bCs/>
        </w:rPr>
        <w:t>2019</w:t>
      </w:r>
      <w:r w:rsidRPr="006D56E8">
        <w:t>,</w:t>
      </w:r>
      <w:r w:rsidRPr="006D56E8">
        <w:rPr>
          <w:i/>
        </w:rPr>
        <w:t xml:space="preserve"> </w:t>
      </w:r>
      <w:r w:rsidRPr="006D56E8">
        <w:rPr>
          <w:i/>
          <w:iCs/>
        </w:rPr>
        <w:t>2019</w:t>
      </w:r>
      <w:r w:rsidRPr="006D56E8">
        <w:t>,</w:t>
      </w:r>
      <w:r w:rsidRPr="006D56E8">
        <w:rPr>
          <w:i/>
        </w:rPr>
        <w:t xml:space="preserve"> </w:t>
      </w:r>
      <w:r w:rsidRPr="006D56E8">
        <w:t>5794869.</w:t>
      </w:r>
      <w:r w:rsidRPr="006D56E8">
        <w:rPr>
          <w:i/>
        </w:rPr>
        <w:t xml:space="preserve"> </w:t>
      </w:r>
      <w:r w:rsidRPr="006D56E8">
        <w:t>https://doi.org/10.1155/2019/5794869.</w:t>
      </w:r>
    </w:p>
    <w:p w14:paraId="1220C1B5" w14:textId="77777777" w:rsidR="00D81577" w:rsidRPr="006D56E8" w:rsidRDefault="00D81577" w:rsidP="00D81577">
      <w:pPr>
        <w:pStyle w:val="MDPI81references"/>
        <w:numPr>
          <w:ilvl w:val="0"/>
          <w:numId w:val="15"/>
        </w:numPr>
      </w:pPr>
      <w:r w:rsidRPr="006D56E8">
        <w:t>Ni,</w:t>
      </w:r>
      <w:r w:rsidRPr="006D56E8">
        <w:rPr>
          <w:i/>
        </w:rPr>
        <w:t xml:space="preserve"> </w:t>
      </w:r>
      <w:r w:rsidRPr="006D56E8">
        <w:t>Y.;</w:t>
      </w:r>
      <w:r w:rsidRPr="006D56E8">
        <w:rPr>
          <w:i/>
        </w:rPr>
        <w:t xml:space="preserve"> </w:t>
      </w:r>
      <w:r w:rsidRPr="006D56E8">
        <w:t>Yang,</w:t>
      </w:r>
      <w:r w:rsidRPr="006D56E8">
        <w:rPr>
          <w:i/>
        </w:rPr>
        <w:t xml:space="preserve"> </w:t>
      </w:r>
      <w:r w:rsidRPr="006D56E8">
        <w:t>T.;</w:t>
      </w:r>
      <w:r w:rsidRPr="006D56E8">
        <w:rPr>
          <w:i/>
        </w:rPr>
        <w:t xml:space="preserve"> </w:t>
      </w:r>
      <w:r w:rsidRPr="006D56E8">
        <w:t>Ma,</w:t>
      </w:r>
      <w:r w:rsidRPr="006D56E8">
        <w:rPr>
          <w:i/>
        </w:rPr>
        <w:t xml:space="preserve"> </w:t>
      </w:r>
      <w:r w:rsidRPr="006D56E8">
        <w:t>Y.;</w:t>
      </w:r>
      <w:r w:rsidRPr="006D56E8">
        <w:rPr>
          <w:i/>
        </w:rPr>
        <w:t xml:space="preserve"> </w:t>
      </w:r>
      <w:r w:rsidRPr="006D56E8">
        <w:t>Zhang,</w:t>
      </w:r>
      <w:r w:rsidRPr="006D56E8">
        <w:rPr>
          <w:i/>
        </w:rPr>
        <w:t xml:space="preserve"> </w:t>
      </w:r>
      <w:r w:rsidRPr="006D56E8">
        <w:t>K.;</w:t>
      </w:r>
      <w:r w:rsidRPr="006D56E8">
        <w:rPr>
          <w:i/>
        </w:rPr>
        <w:t xml:space="preserve"> </w:t>
      </w:r>
      <w:r w:rsidRPr="006D56E8">
        <w:t>Soltis,</w:t>
      </w:r>
      <w:r w:rsidRPr="006D56E8">
        <w:rPr>
          <w:i/>
        </w:rPr>
        <w:t xml:space="preserve"> </w:t>
      </w:r>
      <w:r w:rsidRPr="006D56E8">
        <w:t>P.S.;</w:t>
      </w:r>
      <w:r w:rsidRPr="006D56E8">
        <w:rPr>
          <w:i/>
        </w:rPr>
        <w:t xml:space="preserve"> </w:t>
      </w:r>
      <w:r w:rsidRPr="006D56E8">
        <w:t>Soltis,</w:t>
      </w:r>
      <w:r w:rsidRPr="006D56E8">
        <w:rPr>
          <w:i/>
        </w:rPr>
        <w:t xml:space="preserve"> </w:t>
      </w:r>
      <w:r w:rsidRPr="006D56E8">
        <w:t>D.E.;</w:t>
      </w:r>
      <w:r w:rsidRPr="006D56E8">
        <w:rPr>
          <w:i/>
        </w:rPr>
        <w:t xml:space="preserve"> </w:t>
      </w:r>
      <w:r w:rsidRPr="006D56E8">
        <w:t>Gilbert,</w:t>
      </w:r>
      <w:r w:rsidRPr="006D56E8">
        <w:rPr>
          <w:i/>
        </w:rPr>
        <w:t xml:space="preserve"> </w:t>
      </w:r>
      <w:r w:rsidRPr="006D56E8">
        <w:t>J.A.;</w:t>
      </w:r>
      <w:r w:rsidRPr="006D56E8">
        <w:rPr>
          <w:i/>
        </w:rPr>
        <w:t xml:space="preserve"> </w:t>
      </w:r>
      <w:r w:rsidRPr="006D56E8">
        <w:t>Zhao,</w:t>
      </w:r>
      <w:r w:rsidRPr="006D56E8">
        <w:rPr>
          <w:i/>
        </w:rPr>
        <w:t xml:space="preserve"> </w:t>
      </w:r>
      <w:r w:rsidRPr="006D56E8">
        <w:t>Y.;</w:t>
      </w:r>
      <w:r w:rsidRPr="006D56E8">
        <w:rPr>
          <w:i/>
        </w:rPr>
        <w:t xml:space="preserve"> </w:t>
      </w:r>
      <w:r w:rsidRPr="006D56E8">
        <w:t>Fu,</w:t>
      </w:r>
      <w:r w:rsidRPr="006D56E8">
        <w:rPr>
          <w:i/>
        </w:rPr>
        <w:t xml:space="preserve"> </w:t>
      </w:r>
      <w:r w:rsidRPr="006D56E8">
        <w:t>C.;</w:t>
      </w:r>
      <w:r w:rsidRPr="006D56E8">
        <w:rPr>
          <w:i/>
        </w:rPr>
        <w:t xml:space="preserve"> </w:t>
      </w:r>
      <w:r w:rsidRPr="006D56E8">
        <w:t>Chu,</w:t>
      </w:r>
      <w:r w:rsidRPr="006D56E8">
        <w:rPr>
          <w:i/>
        </w:rPr>
        <w:t xml:space="preserve"> </w:t>
      </w:r>
      <w:r w:rsidRPr="006D56E8">
        <w:t>H.</w:t>
      </w:r>
      <w:r w:rsidRPr="006D56E8">
        <w:rPr>
          <w:i/>
        </w:rPr>
        <w:t xml:space="preserve"> </w:t>
      </w:r>
      <w:r w:rsidRPr="006D56E8">
        <w:t>Soil</w:t>
      </w:r>
      <w:r w:rsidRPr="006D56E8">
        <w:rPr>
          <w:i/>
        </w:rPr>
        <w:t xml:space="preserve"> </w:t>
      </w:r>
      <w:r w:rsidRPr="006D56E8">
        <w:t>pH</w:t>
      </w:r>
      <w:r w:rsidRPr="006D56E8">
        <w:rPr>
          <w:i/>
        </w:rPr>
        <w:t xml:space="preserve"> </w:t>
      </w:r>
      <w:r w:rsidRPr="006D56E8">
        <w:t>Determines</w:t>
      </w:r>
      <w:r w:rsidRPr="006D56E8">
        <w:rPr>
          <w:i/>
        </w:rPr>
        <w:t xml:space="preserve"> </w:t>
      </w:r>
      <w:r w:rsidRPr="006D56E8">
        <w:t>Bacterial</w:t>
      </w:r>
      <w:r w:rsidRPr="006D56E8">
        <w:rPr>
          <w:i/>
        </w:rPr>
        <w:t xml:space="preserve"> </w:t>
      </w:r>
      <w:r w:rsidRPr="006D56E8">
        <w:t>Distribution</w:t>
      </w:r>
      <w:r w:rsidRPr="006D56E8">
        <w:rPr>
          <w:i/>
        </w:rPr>
        <w:t xml:space="preserve"> </w:t>
      </w:r>
      <w:r w:rsidRPr="006D56E8">
        <w:t>and</w:t>
      </w:r>
      <w:r w:rsidRPr="006D56E8">
        <w:rPr>
          <w:i/>
        </w:rPr>
        <w:t xml:space="preserve"> </w:t>
      </w:r>
      <w:r w:rsidRPr="006D56E8">
        <w:t>Assembly</w:t>
      </w:r>
      <w:r w:rsidRPr="006D56E8">
        <w:rPr>
          <w:i/>
        </w:rPr>
        <w:t xml:space="preserve"> </w:t>
      </w:r>
      <w:r w:rsidRPr="006D56E8">
        <w:t>Processes</w:t>
      </w:r>
      <w:r w:rsidRPr="006D56E8">
        <w:rPr>
          <w:i/>
        </w:rPr>
        <w:t xml:space="preserve"> </w:t>
      </w:r>
      <w:r w:rsidRPr="006D56E8">
        <w:t>in</w:t>
      </w:r>
      <w:r w:rsidRPr="006D56E8">
        <w:rPr>
          <w:i/>
        </w:rPr>
        <w:t xml:space="preserve"> </w:t>
      </w:r>
      <w:r w:rsidRPr="006D56E8">
        <w:t>Natural</w:t>
      </w:r>
      <w:r w:rsidRPr="006D56E8">
        <w:rPr>
          <w:i/>
        </w:rPr>
        <w:t xml:space="preserve"> </w:t>
      </w:r>
      <w:r w:rsidRPr="006D56E8">
        <w:t>Mountain</w:t>
      </w:r>
      <w:r w:rsidRPr="006D56E8">
        <w:rPr>
          <w:i/>
        </w:rPr>
        <w:t xml:space="preserve"> </w:t>
      </w:r>
      <w:r w:rsidRPr="006D56E8">
        <w:t>Forests</w:t>
      </w:r>
      <w:r w:rsidRPr="006D56E8">
        <w:rPr>
          <w:i/>
        </w:rPr>
        <w:t xml:space="preserve"> </w:t>
      </w:r>
      <w:r w:rsidRPr="006D56E8">
        <w:t>of</w:t>
      </w:r>
      <w:r w:rsidRPr="006D56E8">
        <w:rPr>
          <w:i/>
        </w:rPr>
        <w:t xml:space="preserve"> </w:t>
      </w:r>
      <w:r w:rsidRPr="006D56E8">
        <w:t>Eastern</w:t>
      </w:r>
      <w:r w:rsidRPr="006D56E8">
        <w:rPr>
          <w:i/>
        </w:rPr>
        <w:t xml:space="preserve"> </w:t>
      </w:r>
      <w:r w:rsidRPr="006D56E8">
        <w:t>China.</w:t>
      </w:r>
      <w:r w:rsidRPr="006D56E8">
        <w:rPr>
          <w:i/>
        </w:rPr>
        <w:t xml:space="preserve"> </w:t>
      </w:r>
      <w:r w:rsidRPr="006D56E8">
        <w:rPr>
          <w:i/>
          <w:iCs/>
        </w:rPr>
        <w:t xml:space="preserve">Glob. Ecol. </w:t>
      </w:r>
      <w:proofErr w:type="spellStart"/>
      <w:r w:rsidRPr="006D56E8">
        <w:rPr>
          <w:i/>
          <w:iCs/>
        </w:rPr>
        <w:t>Biogeogr</w:t>
      </w:r>
      <w:proofErr w:type="spellEnd"/>
      <w:r w:rsidRPr="006D56E8">
        <w:rPr>
          <w:i/>
          <w:iCs/>
        </w:rPr>
        <w:t xml:space="preserve">. </w:t>
      </w:r>
      <w:r w:rsidRPr="006D56E8">
        <w:rPr>
          <w:b/>
          <w:bCs/>
        </w:rPr>
        <w:t>2021</w:t>
      </w:r>
      <w:r w:rsidRPr="006D56E8">
        <w:t>,</w:t>
      </w:r>
      <w:r w:rsidRPr="006D56E8">
        <w:rPr>
          <w:i/>
        </w:rPr>
        <w:t xml:space="preserve"> </w:t>
      </w:r>
      <w:r w:rsidRPr="006D56E8">
        <w:rPr>
          <w:i/>
          <w:iCs/>
        </w:rPr>
        <w:t>30</w:t>
      </w:r>
      <w:r w:rsidRPr="006D56E8">
        <w:t>,</w:t>
      </w:r>
      <w:r w:rsidRPr="006D56E8">
        <w:rPr>
          <w:i/>
        </w:rPr>
        <w:t xml:space="preserve"> </w:t>
      </w:r>
      <w:r w:rsidRPr="006D56E8">
        <w:t>2164–2177.</w:t>
      </w:r>
      <w:r w:rsidRPr="006D56E8">
        <w:rPr>
          <w:i/>
        </w:rPr>
        <w:t xml:space="preserve"> </w:t>
      </w:r>
      <w:r w:rsidRPr="006D56E8">
        <w:t>https://doi.org/10.1111/geb.13373.</w:t>
      </w:r>
    </w:p>
    <w:p w14:paraId="0DB3FD45" w14:textId="77777777" w:rsidR="00D81577" w:rsidRPr="006D56E8" w:rsidRDefault="00D81577" w:rsidP="00D81577">
      <w:pPr>
        <w:pStyle w:val="MDPI81references"/>
        <w:numPr>
          <w:ilvl w:val="0"/>
          <w:numId w:val="15"/>
        </w:numPr>
      </w:pPr>
      <w:r w:rsidRPr="006D56E8">
        <w:t>Bello,</w:t>
      </w:r>
      <w:r w:rsidRPr="006D56E8">
        <w:rPr>
          <w:i/>
        </w:rPr>
        <w:t xml:space="preserve"> </w:t>
      </w:r>
      <w:r w:rsidRPr="006D56E8">
        <w:t>S.K.;</w:t>
      </w:r>
      <w:r w:rsidRPr="006D56E8">
        <w:rPr>
          <w:i/>
        </w:rPr>
        <w:t xml:space="preserve"> </w:t>
      </w:r>
      <w:proofErr w:type="spellStart"/>
      <w:r w:rsidRPr="006D56E8">
        <w:t>Alayafi</w:t>
      </w:r>
      <w:proofErr w:type="spellEnd"/>
      <w:r w:rsidRPr="006D56E8">
        <w:t>,</w:t>
      </w:r>
      <w:r w:rsidRPr="006D56E8">
        <w:rPr>
          <w:i/>
        </w:rPr>
        <w:t xml:space="preserve"> </w:t>
      </w:r>
      <w:r w:rsidRPr="006D56E8">
        <w:t>A.H.;</w:t>
      </w:r>
      <w:r w:rsidRPr="006D56E8">
        <w:rPr>
          <w:i/>
        </w:rPr>
        <w:t xml:space="preserve"> </w:t>
      </w:r>
      <w:r w:rsidRPr="006D56E8">
        <w:t>AL-</w:t>
      </w:r>
      <w:proofErr w:type="spellStart"/>
      <w:r w:rsidRPr="006D56E8">
        <w:t>Solaimani</w:t>
      </w:r>
      <w:proofErr w:type="spellEnd"/>
      <w:r w:rsidRPr="006D56E8">
        <w:t>,</w:t>
      </w:r>
      <w:r w:rsidRPr="006D56E8">
        <w:rPr>
          <w:i/>
        </w:rPr>
        <w:t xml:space="preserve"> </w:t>
      </w:r>
      <w:r w:rsidRPr="006D56E8">
        <w:t>S.G.;</w:t>
      </w:r>
      <w:r w:rsidRPr="006D56E8">
        <w:rPr>
          <w:i/>
        </w:rPr>
        <w:t xml:space="preserve"> </w:t>
      </w:r>
      <w:r w:rsidRPr="006D56E8">
        <w:t>Abo-</w:t>
      </w:r>
      <w:proofErr w:type="spellStart"/>
      <w:r w:rsidRPr="006D56E8">
        <w:t>Elyousr</w:t>
      </w:r>
      <w:proofErr w:type="spellEnd"/>
      <w:r w:rsidRPr="006D56E8">
        <w:t>,</w:t>
      </w:r>
      <w:r w:rsidRPr="006D56E8">
        <w:rPr>
          <w:i/>
        </w:rPr>
        <w:t xml:space="preserve"> </w:t>
      </w:r>
      <w:r w:rsidRPr="006D56E8">
        <w:t>K.A.M.</w:t>
      </w:r>
      <w:r w:rsidRPr="006D56E8">
        <w:rPr>
          <w:i/>
        </w:rPr>
        <w:t xml:space="preserve"> </w:t>
      </w:r>
      <w:r w:rsidRPr="006D56E8">
        <w:t>Mitigating</w:t>
      </w:r>
      <w:r w:rsidRPr="006D56E8">
        <w:rPr>
          <w:i/>
        </w:rPr>
        <w:t xml:space="preserve"> </w:t>
      </w:r>
      <w:r w:rsidRPr="006D56E8">
        <w:t>Soil</w:t>
      </w:r>
      <w:r w:rsidRPr="006D56E8">
        <w:rPr>
          <w:i/>
        </w:rPr>
        <w:t xml:space="preserve"> </w:t>
      </w:r>
      <w:r w:rsidRPr="006D56E8">
        <w:t>Salinity</w:t>
      </w:r>
      <w:r w:rsidRPr="006D56E8">
        <w:rPr>
          <w:i/>
        </w:rPr>
        <w:t xml:space="preserve"> </w:t>
      </w:r>
      <w:r w:rsidRPr="006D56E8">
        <w:t>Stress</w:t>
      </w:r>
      <w:r w:rsidRPr="006D56E8">
        <w:rPr>
          <w:i/>
        </w:rPr>
        <w:t xml:space="preserve"> </w:t>
      </w:r>
      <w:r w:rsidRPr="006D56E8">
        <w:t>with</w:t>
      </w:r>
      <w:r w:rsidRPr="006D56E8">
        <w:rPr>
          <w:i/>
        </w:rPr>
        <w:t xml:space="preserve"> </w:t>
      </w:r>
      <w:r w:rsidRPr="006D56E8">
        <w:t>Gypsum</w:t>
      </w:r>
      <w:r w:rsidRPr="006D56E8">
        <w:rPr>
          <w:i/>
        </w:rPr>
        <w:t xml:space="preserve"> </w:t>
      </w:r>
      <w:r w:rsidRPr="006D56E8">
        <w:t>and</w:t>
      </w:r>
      <w:r w:rsidRPr="006D56E8">
        <w:rPr>
          <w:i/>
        </w:rPr>
        <w:t xml:space="preserve"> </w:t>
      </w:r>
      <w:r w:rsidRPr="006D56E8">
        <w:t>Bio-Organic</w:t>
      </w:r>
      <w:r w:rsidRPr="006D56E8">
        <w:rPr>
          <w:i/>
        </w:rPr>
        <w:t xml:space="preserve"> </w:t>
      </w:r>
      <w:r w:rsidRPr="006D56E8">
        <w:t>Amendments:</w:t>
      </w:r>
      <w:r w:rsidRPr="006D56E8">
        <w:rPr>
          <w:i/>
        </w:rPr>
        <w:t xml:space="preserve"> </w:t>
      </w:r>
      <w:r w:rsidRPr="006D56E8">
        <w:t>A</w:t>
      </w:r>
      <w:r w:rsidRPr="006D56E8">
        <w:rPr>
          <w:i/>
        </w:rPr>
        <w:t xml:space="preserve"> </w:t>
      </w:r>
      <w:r w:rsidRPr="006D56E8">
        <w:t>Review.</w:t>
      </w:r>
      <w:r w:rsidRPr="006D56E8">
        <w:rPr>
          <w:i/>
        </w:rPr>
        <w:t xml:space="preserve"> </w:t>
      </w:r>
      <w:r w:rsidRPr="006D56E8">
        <w:rPr>
          <w:i/>
          <w:iCs/>
        </w:rPr>
        <w:t>Agronomy</w:t>
      </w:r>
      <w:r w:rsidRPr="006D56E8">
        <w:rPr>
          <w:i/>
        </w:rPr>
        <w:t xml:space="preserve"> </w:t>
      </w:r>
      <w:r w:rsidRPr="006D56E8">
        <w:rPr>
          <w:b/>
          <w:bCs/>
        </w:rPr>
        <w:t>2021</w:t>
      </w:r>
      <w:r w:rsidRPr="006D56E8">
        <w:t>,</w:t>
      </w:r>
      <w:r w:rsidRPr="006D56E8">
        <w:rPr>
          <w:i/>
        </w:rPr>
        <w:t xml:space="preserve"> </w:t>
      </w:r>
      <w:r w:rsidRPr="006D56E8">
        <w:rPr>
          <w:i/>
          <w:iCs/>
        </w:rPr>
        <w:t>11</w:t>
      </w:r>
      <w:r w:rsidRPr="006D56E8">
        <w:t>,</w:t>
      </w:r>
      <w:r w:rsidRPr="006D56E8">
        <w:rPr>
          <w:i/>
        </w:rPr>
        <w:t xml:space="preserve"> </w:t>
      </w:r>
      <w:r w:rsidRPr="006D56E8">
        <w:t>1735.</w:t>
      </w:r>
      <w:r w:rsidRPr="006D56E8">
        <w:rPr>
          <w:i/>
        </w:rPr>
        <w:t xml:space="preserve"> </w:t>
      </w:r>
      <w:r w:rsidRPr="006D56E8">
        <w:t>https://doi.org/10.3390/agronomy11091735.</w:t>
      </w:r>
    </w:p>
    <w:p w14:paraId="4D08029A" w14:textId="77777777" w:rsidR="00D81577" w:rsidRPr="006D56E8" w:rsidRDefault="00D81577" w:rsidP="00D81577">
      <w:pPr>
        <w:pStyle w:val="MDPI81references"/>
        <w:numPr>
          <w:ilvl w:val="0"/>
          <w:numId w:val="15"/>
        </w:numPr>
      </w:pPr>
      <w:proofErr w:type="spellStart"/>
      <w:r w:rsidRPr="006D56E8">
        <w:t>Meglioli</w:t>
      </w:r>
      <w:proofErr w:type="spellEnd"/>
      <w:r w:rsidRPr="006D56E8">
        <w:t>,</w:t>
      </w:r>
      <w:r w:rsidRPr="006D56E8">
        <w:rPr>
          <w:i/>
        </w:rPr>
        <w:t xml:space="preserve"> </w:t>
      </w:r>
      <w:r w:rsidRPr="006D56E8">
        <w:t>P.A.;</w:t>
      </w:r>
      <w:r w:rsidRPr="006D56E8">
        <w:rPr>
          <w:i/>
        </w:rPr>
        <w:t xml:space="preserve"> </w:t>
      </w:r>
      <w:r w:rsidRPr="006D56E8">
        <w:t>Alvarez,</w:t>
      </w:r>
      <w:r w:rsidRPr="006D56E8">
        <w:rPr>
          <w:i/>
        </w:rPr>
        <w:t xml:space="preserve"> </w:t>
      </w:r>
      <w:r w:rsidRPr="006D56E8">
        <w:t>J.A.;</w:t>
      </w:r>
      <w:r w:rsidRPr="006D56E8">
        <w:rPr>
          <w:i/>
        </w:rPr>
        <w:t xml:space="preserve"> </w:t>
      </w:r>
      <w:r w:rsidRPr="006D56E8">
        <w:t>Lana,</w:t>
      </w:r>
      <w:r w:rsidRPr="006D56E8">
        <w:rPr>
          <w:i/>
        </w:rPr>
        <w:t xml:space="preserve"> </w:t>
      </w:r>
      <w:r w:rsidRPr="006D56E8">
        <w:t>N.B.;</w:t>
      </w:r>
      <w:r w:rsidRPr="006D56E8">
        <w:rPr>
          <w:i/>
        </w:rPr>
        <w:t xml:space="preserve"> </w:t>
      </w:r>
      <w:r w:rsidRPr="006D56E8">
        <w:t>Cony,</w:t>
      </w:r>
      <w:r w:rsidRPr="006D56E8">
        <w:rPr>
          <w:i/>
        </w:rPr>
        <w:t xml:space="preserve"> </w:t>
      </w:r>
      <w:r w:rsidRPr="006D56E8">
        <w:t>M.A.;</w:t>
      </w:r>
      <w:r w:rsidRPr="006D56E8">
        <w:rPr>
          <w:i/>
        </w:rPr>
        <w:t xml:space="preserve"> </w:t>
      </w:r>
      <w:r w:rsidRPr="006D56E8">
        <w:t>Villagra,</w:t>
      </w:r>
      <w:r w:rsidRPr="006D56E8">
        <w:rPr>
          <w:i/>
        </w:rPr>
        <w:t xml:space="preserve"> </w:t>
      </w:r>
      <w:r w:rsidRPr="006D56E8">
        <w:t>P.E.</w:t>
      </w:r>
      <w:r w:rsidRPr="006D56E8">
        <w:rPr>
          <w:i/>
        </w:rPr>
        <w:t xml:space="preserve"> </w:t>
      </w:r>
      <w:r w:rsidRPr="006D56E8">
        <w:t>Salt</w:t>
      </w:r>
      <w:r w:rsidRPr="006D56E8">
        <w:rPr>
          <w:i/>
        </w:rPr>
        <w:t xml:space="preserve"> </w:t>
      </w:r>
      <w:r w:rsidRPr="006D56E8">
        <w:t>Tolerance</w:t>
      </w:r>
      <w:r w:rsidRPr="006D56E8">
        <w:rPr>
          <w:i/>
        </w:rPr>
        <w:t xml:space="preserve"> </w:t>
      </w:r>
      <w:r w:rsidRPr="006D56E8">
        <w:t>of</w:t>
      </w:r>
      <w:r w:rsidRPr="006D56E8">
        <w:rPr>
          <w:i/>
        </w:rPr>
        <w:t xml:space="preserve"> </w:t>
      </w:r>
      <w:r w:rsidRPr="006D56E8">
        <w:t>Native</w:t>
      </w:r>
      <w:r w:rsidRPr="006D56E8">
        <w:rPr>
          <w:i/>
        </w:rPr>
        <w:t xml:space="preserve"> </w:t>
      </w:r>
      <w:r w:rsidRPr="006D56E8">
        <w:t>Trees</w:t>
      </w:r>
      <w:r w:rsidRPr="006D56E8">
        <w:rPr>
          <w:i/>
        </w:rPr>
        <w:t xml:space="preserve"> </w:t>
      </w:r>
      <w:r w:rsidRPr="006D56E8">
        <w:t>Relevant</w:t>
      </w:r>
      <w:r w:rsidRPr="006D56E8">
        <w:rPr>
          <w:i/>
        </w:rPr>
        <w:t xml:space="preserve"> </w:t>
      </w:r>
      <w:r w:rsidRPr="006D56E8">
        <w:t>to</w:t>
      </w:r>
      <w:r w:rsidRPr="006D56E8">
        <w:rPr>
          <w:i/>
        </w:rPr>
        <w:t xml:space="preserve"> </w:t>
      </w:r>
      <w:r w:rsidRPr="006D56E8">
        <w:t>the</w:t>
      </w:r>
      <w:r w:rsidRPr="006D56E8">
        <w:rPr>
          <w:i/>
        </w:rPr>
        <w:t xml:space="preserve"> </w:t>
      </w:r>
      <w:r w:rsidRPr="006D56E8">
        <w:t>Restoration</w:t>
      </w:r>
      <w:r w:rsidRPr="006D56E8">
        <w:rPr>
          <w:i/>
        </w:rPr>
        <w:t xml:space="preserve"> </w:t>
      </w:r>
      <w:r w:rsidRPr="006D56E8">
        <w:t>of</w:t>
      </w:r>
      <w:r w:rsidRPr="006D56E8">
        <w:rPr>
          <w:i/>
        </w:rPr>
        <w:t xml:space="preserve"> </w:t>
      </w:r>
      <w:r w:rsidRPr="006D56E8">
        <w:t>Degraded</w:t>
      </w:r>
      <w:r w:rsidRPr="006D56E8">
        <w:rPr>
          <w:i/>
        </w:rPr>
        <w:t xml:space="preserve"> </w:t>
      </w:r>
      <w:r w:rsidRPr="006D56E8">
        <w:t>Landscapes</w:t>
      </w:r>
      <w:r w:rsidRPr="006D56E8">
        <w:rPr>
          <w:i/>
        </w:rPr>
        <w:t xml:space="preserve"> </w:t>
      </w:r>
      <w:r w:rsidRPr="006D56E8">
        <w:t>in</w:t>
      </w:r>
      <w:r w:rsidRPr="006D56E8">
        <w:rPr>
          <w:i/>
        </w:rPr>
        <w:t xml:space="preserve"> </w:t>
      </w:r>
      <w:r w:rsidRPr="006D56E8">
        <w:t>the</w:t>
      </w:r>
      <w:r w:rsidRPr="006D56E8">
        <w:rPr>
          <w:i/>
        </w:rPr>
        <w:t xml:space="preserve"> </w:t>
      </w:r>
      <w:r w:rsidRPr="006D56E8">
        <w:t>Monte</w:t>
      </w:r>
      <w:r w:rsidRPr="006D56E8">
        <w:rPr>
          <w:i/>
        </w:rPr>
        <w:t xml:space="preserve"> </w:t>
      </w:r>
      <w:r w:rsidRPr="006D56E8">
        <w:t>Region,</w:t>
      </w:r>
      <w:r w:rsidRPr="006D56E8">
        <w:rPr>
          <w:i/>
        </w:rPr>
        <w:t xml:space="preserve"> </w:t>
      </w:r>
      <w:r w:rsidRPr="006D56E8">
        <w:t>Argentina.</w:t>
      </w:r>
      <w:r w:rsidRPr="006D56E8">
        <w:rPr>
          <w:i/>
        </w:rPr>
        <w:t xml:space="preserve"> </w:t>
      </w:r>
      <w:proofErr w:type="spellStart"/>
      <w:r w:rsidRPr="006D56E8">
        <w:rPr>
          <w:i/>
          <w:iCs/>
        </w:rPr>
        <w:t>Restor</w:t>
      </w:r>
      <w:proofErr w:type="spellEnd"/>
      <w:r w:rsidRPr="006D56E8">
        <w:rPr>
          <w:i/>
          <w:iCs/>
        </w:rPr>
        <w:t xml:space="preserve">. Ecol. </w:t>
      </w:r>
      <w:r w:rsidRPr="006D56E8">
        <w:rPr>
          <w:b/>
          <w:bCs/>
        </w:rPr>
        <w:t>2025</w:t>
      </w:r>
      <w:r w:rsidRPr="006D56E8">
        <w:t>,</w:t>
      </w:r>
      <w:r w:rsidRPr="006D56E8">
        <w:rPr>
          <w:i/>
        </w:rPr>
        <w:t xml:space="preserve"> </w:t>
      </w:r>
      <w:r w:rsidRPr="006D56E8">
        <w:rPr>
          <w:i/>
          <w:iCs/>
        </w:rPr>
        <w:t>33</w:t>
      </w:r>
      <w:r w:rsidRPr="006D56E8">
        <w:t>,</w:t>
      </w:r>
      <w:r w:rsidRPr="006D56E8">
        <w:rPr>
          <w:i/>
        </w:rPr>
        <w:t xml:space="preserve"> </w:t>
      </w:r>
      <w:r w:rsidRPr="006D56E8">
        <w:t>e14246.</w:t>
      </w:r>
      <w:r w:rsidRPr="006D56E8">
        <w:rPr>
          <w:i/>
        </w:rPr>
        <w:t xml:space="preserve"> </w:t>
      </w:r>
      <w:r w:rsidRPr="006D56E8">
        <w:t>https://doi.org/10.1111/rec.14246.</w:t>
      </w:r>
    </w:p>
    <w:p w14:paraId="4758B32C" w14:textId="77777777" w:rsidR="00D81577" w:rsidRPr="006D56E8" w:rsidRDefault="00D81577" w:rsidP="00D81577">
      <w:pPr>
        <w:pStyle w:val="MDPI81references"/>
        <w:numPr>
          <w:ilvl w:val="0"/>
          <w:numId w:val="15"/>
        </w:numPr>
      </w:pPr>
      <w:r w:rsidRPr="006D56E8">
        <w:t>Amin,</w:t>
      </w:r>
      <w:r w:rsidRPr="006D56E8">
        <w:rPr>
          <w:i/>
        </w:rPr>
        <w:t xml:space="preserve"> </w:t>
      </w:r>
      <w:r w:rsidRPr="006D56E8">
        <w:t>I.;</w:t>
      </w:r>
      <w:r w:rsidRPr="006D56E8">
        <w:rPr>
          <w:i/>
        </w:rPr>
        <w:t xml:space="preserve"> </w:t>
      </w:r>
      <w:r w:rsidRPr="006D56E8">
        <w:t>Rasool,</w:t>
      </w:r>
      <w:r w:rsidRPr="006D56E8">
        <w:rPr>
          <w:i/>
        </w:rPr>
        <w:t xml:space="preserve"> </w:t>
      </w:r>
      <w:r w:rsidRPr="006D56E8">
        <w:t>S.;</w:t>
      </w:r>
      <w:r w:rsidRPr="006D56E8">
        <w:rPr>
          <w:i/>
        </w:rPr>
        <w:t xml:space="preserve"> </w:t>
      </w:r>
      <w:r w:rsidRPr="006D56E8">
        <w:t>Mir,</w:t>
      </w:r>
      <w:r w:rsidRPr="006D56E8">
        <w:rPr>
          <w:i/>
        </w:rPr>
        <w:t xml:space="preserve"> </w:t>
      </w:r>
      <w:r w:rsidRPr="006D56E8">
        <w:t>M.A.;</w:t>
      </w:r>
      <w:r w:rsidRPr="006D56E8">
        <w:rPr>
          <w:i/>
        </w:rPr>
        <w:t xml:space="preserve"> </w:t>
      </w:r>
      <w:r w:rsidRPr="006D56E8">
        <w:t>Wani,</w:t>
      </w:r>
      <w:r w:rsidRPr="006D56E8">
        <w:rPr>
          <w:i/>
        </w:rPr>
        <w:t xml:space="preserve"> </w:t>
      </w:r>
      <w:r w:rsidRPr="006D56E8">
        <w:t>W.;</w:t>
      </w:r>
      <w:r w:rsidRPr="006D56E8">
        <w:rPr>
          <w:i/>
        </w:rPr>
        <w:t xml:space="preserve"> </w:t>
      </w:r>
      <w:r w:rsidRPr="006D56E8">
        <w:t>Masoodi,</w:t>
      </w:r>
      <w:r w:rsidRPr="006D56E8">
        <w:rPr>
          <w:i/>
        </w:rPr>
        <w:t xml:space="preserve"> </w:t>
      </w:r>
      <w:r w:rsidRPr="006D56E8">
        <w:t>K.Z.;</w:t>
      </w:r>
      <w:r w:rsidRPr="006D56E8">
        <w:rPr>
          <w:i/>
        </w:rPr>
        <w:t xml:space="preserve"> </w:t>
      </w:r>
      <w:r w:rsidRPr="006D56E8">
        <w:t>Ahmad,</w:t>
      </w:r>
      <w:r w:rsidRPr="006D56E8">
        <w:rPr>
          <w:i/>
        </w:rPr>
        <w:t xml:space="preserve"> </w:t>
      </w:r>
      <w:r w:rsidRPr="006D56E8">
        <w:t>P.</w:t>
      </w:r>
      <w:r w:rsidRPr="006D56E8">
        <w:rPr>
          <w:i/>
        </w:rPr>
        <w:t xml:space="preserve"> </w:t>
      </w:r>
      <w:r w:rsidRPr="006D56E8">
        <w:t>Ion</w:t>
      </w:r>
      <w:r w:rsidRPr="006D56E8">
        <w:rPr>
          <w:i/>
        </w:rPr>
        <w:t xml:space="preserve"> </w:t>
      </w:r>
      <w:r w:rsidRPr="006D56E8">
        <w:t>Homeostasis</w:t>
      </w:r>
      <w:r w:rsidRPr="006D56E8">
        <w:rPr>
          <w:i/>
        </w:rPr>
        <w:t xml:space="preserve"> </w:t>
      </w:r>
      <w:r w:rsidRPr="006D56E8">
        <w:t>for</w:t>
      </w:r>
      <w:r w:rsidRPr="006D56E8">
        <w:rPr>
          <w:i/>
        </w:rPr>
        <w:t xml:space="preserve"> </w:t>
      </w:r>
      <w:r w:rsidRPr="006D56E8">
        <w:t>Salinity</w:t>
      </w:r>
      <w:r w:rsidRPr="006D56E8">
        <w:rPr>
          <w:i/>
        </w:rPr>
        <w:t xml:space="preserve"> </w:t>
      </w:r>
      <w:r w:rsidRPr="006D56E8">
        <w:t>Tolerance</w:t>
      </w:r>
      <w:r w:rsidRPr="006D56E8">
        <w:rPr>
          <w:i/>
        </w:rPr>
        <w:t xml:space="preserve"> </w:t>
      </w:r>
      <w:r w:rsidRPr="006D56E8">
        <w:t>in</w:t>
      </w:r>
      <w:r w:rsidRPr="006D56E8">
        <w:rPr>
          <w:i/>
        </w:rPr>
        <w:t xml:space="preserve"> </w:t>
      </w:r>
      <w:r w:rsidRPr="006D56E8">
        <w:t>Plants:</w:t>
      </w:r>
      <w:r w:rsidRPr="006D56E8">
        <w:rPr>
          <w:i/>
        </w:rPr>
        <w:t xml:space="preserve"> </w:t>
      </w:r>
      <w:r w:rsidRPr="006D56E8">
        <w:t>A</w:t>
      </w:r>
      <w:r w:rsidRPr="006D56E8">
        <w:rPr>
          <w:i/>
        </w:rPr>
        <w:t xml:space="preserve"> </w:t>
      </w:r>
      <w:r w:rsidRPr="006D56E8">
        <w:t>Molecular</w:t>
      </w:r>
      <w:r w:rsidRPr="006D56E8">
        <w:rPr>
          <w:i/>
        </w:rPr>
        <w:t xml:space="preserve"> </w:t>
      </w:r>
      <w:r w:rsidRPr="006D56E8">
        <w:t>Approach.</w:t>
      </w:r>
      <w:r w:rsidRPr="006D56E8">
        <w:rPr>
          <w:i/>
        </w:rPr>
        <w:t xml:space="preserve"> </w:t>
      </w:r>
      <w:r w:rsidRPr="006D56E8">
        <w:rPr>
          <w:i/>
          <w:iCs/>
        </w:rPr>
        <w:t xml:space="preserve">Physiol. Plant. </w:t>
      </w:r>
      <w:r w:rsidRPr="006D56E8">
        <w:rPr>
          <w:b/>
          <w:bCs/>
        </w:rPr>
        <w:t>2021</w:t>
      </w:r>
      <w:r w:rsidRPr="006D56E8">
        <w:t>,</w:t>
      </w:r>
      <w:r w:rsidRPr="006D56E8">
        <w:rPr>
          <w:i/>
        </w:rPr>
        <w:t xml:space="preserve"> </w:t>
      </w:r>
      <w:r w:rsidRPr="006D56E8">
        <w:rPr>
          <w:i/>
          <w:iCs/>
        </w:rPr>
        <w:t>171</w:t>
      </w:r>
      <w:r w:rsidRPr="006D56E8">
        <w:t>,</w:t>
      </w:r>
      <w:r w:rsidRPr="006D56E8">
        <w:rPr>
          <w:i/>
        </w:rPr>
        <w:t xml:space="preserve"> </w:t>
      </w:r>
      <w:r w:rsidRPr="006D56E8">
        <w:t>578–594.</w:t>
      </w:r>
      <w:r w:rsidRPr="006D56E8">
        <w:rPr>
          <w:i/>
        </w:rPr>
        <w:t xml:space="preserve"> </w:t>
      </w:r>
      <w:r w:rsidRPr="006D56E8">
        <w:t>https://doi.org/10.1111/ppl.13185.</w:t>
      </w:r>
    </w:p>
    <w:p w14:paraId="30DE8809" w14:textId="77777777" w:rsidR="00D81577" w:rsidRPr="006D56E8" w:rsidRDefault="00D81577" w:rsidP="00D81577">
      <w:pPr>
        <w:pStyle w:val="MDPI81references"/>
        <w:numPr>
          <w:ilvl w:val="0"/>
          <w:numId w:val="15"/>
        </w:numPr>
      </w:pPr>
      <w:r w:rsidRPr="006D56E8">
        <w:t>Zhang,</w:t>
      </w:r>
      <w:r w:rsidRPr="006D56E8">
        <w:rPr>
          <w:i/>
        </w:rPr>
        <w:t xml:space="preserve"> </w:t>
      </w:r>
      <w:r w:rsidRPr="006D56E8">
        <w:t>M.;</w:t>
      </w:r>
      <w:r w:rsidRPr="006D56E8">
        <w:rPr>
          <w:i/>
        </w:rPr>
        <w:t xml:space="preserve"> </w:t>
      </w:r>
      <w:r w:rsidRPr="006D56E8">
        <w:t>Liu,</w:t>
      </w:r>
      <w:r w:rsidRPr="006D56E8">
        <w:rPr>
          <w:i/>
        </w:rPr>
        <w:t xml:space="preserve"> </w:t>
      </w:r>
      <w:r w:rsidRPr="006D56E8">
        <w:t>Y.;</w:t>
      </w:r>
      <w:r w:rsidRPr="006D56E8">
        <w:rPr>
          <w:i/>
        </w:rPr>
        <w:t xml:space="preserve"> </w:t>
      </w:r>
      <w:r w:rsidRPr="006D56E8">
        <w:t>Han,</w:t>
      </w:r>
      <w:r w:rsidRPr="006D56E8">
        <w:rPr>
          <w:i/>
        </w:rPr>
        <w:t xml:space="preserve"> </w:t>
      </w:r>
      <w:r w:rsidRPr="006D56E8">
        <w:t>G.;</w:t>
      </w:r>
      <w:r w:rsidRPr="006D56E8">
        <w:rPr>
          <w:i/>
        </w:rPr>
        <w:t xml:space="preserve"> </w:t>
      </w:r>
      <w:r w:rsidRPr="006D56E8">
        <w:t>Zhang,</w:t>
      </w:r>
      <w:r w:rsidRPr="006D56E8">
        <w:rPr>
          <w:i/>
        </w:rPr>
        <w:t xml:space="preserve"> </w:t>
      </w:r>
      <w:r w:rsidRPr="006D56E8">
        <w:t>Y.;</w:t>
      </w:r>
      <w:r w:rsidRPr="006D56E8">
        <w:rPr>
          <w:i/>
        </w:rPr>
        <w:t xml:space="preserve"> </w:t>
      </w:r>
      <w:r w:rsidRPr="006D56E8">
        <w:t>Wang,</w:t>
      </w:r>
      <w:r w:rsidRPr="006D56E8">
        <w:rPr>
          <w:i/>
        </w:rPr>
        <w:t xml:space="preserve"> </w:t>
      </w:r>
      <w:r w:rsidRPr="006D56E8">
        <w:t>B.;</w:t>
      </w:r>
      <w:r w:rsidRPr="006D56E8">
        <w:rPr>
          <w:i/>
        </w:rPr>
        <w:t xml:space="preserve"> </w:t>
      </w:r>
      <w:r w:rsidRPr="006D56E8">
        <w:t>Chen,</w:t>
      </w:r>
      <w:r w:rsidRPr="006D56E8">
        <w:rPr>
          <w:i/>
        </w:rPr>
        <w:t xml:space="preserve"> </w:t>
      </w:r>
      <w:r w:rsidRPr="006D56E8">
        <w:t>M.</w:t>
      </w:r>
      <w:r w:rsidRPr="006D56E8">
        <w:rPr>
          <w:i/>
        </w:rPr>
        <w:t xml:space="preserve"> </w:t>
      </w:r>
      <w:r w:rsidRPr="006D56E8">
        <w:t>Salt</w:t>
      </w:r>
      <w:r w:rsidRPr="006D56E8">
        <w:rPr>
          <w:i/>
        </w:rPr>
        <w:t xml:space="preserve"> </w:t>
      </w:r>
      <w:r w:rsidRPr="006D56E8">
        <w:t>Tolerance</w:t>
      </w:r>
      <w:r w:rsidRPr="006D56E8">
        <w:rPr>
          <w:i/>
        </w:rPr>
        <w:t xml:space="preserve"> </w:t>
      </w:r>
      <w:r w:rsidRPr="006D56E8">
        <w:t>Mechanisms</w:t>
      </w:r>
      <w:r w:rsidRPr="006D56E8">
        <w:rPr>
          <w:i/>
        </w:rPr>
        <w:t xml:space="preserve"> </w:t>
      </w:r>
      <w:r w:rsidRPr="006D56E8">
        <w:t>in</w:t>
      </w:r>
      <w:r w:rsidRPr="006D56E8">
        <w:rPr>
          <w:i/>
        </w:rPr>
        <w:t xml:space="preserve"> </w:t>
      </w:r>
      <w:r w:rsidRPr="006D56E8">
        <w:t>Trees:</w:t>
      </w:r>
      <w:r w:rsidRPr="006D56E8">
        <w:rPr>
          <w:i/>
        </w:rPr>
        <w:t xml:space="preserve"> </w:t>
      </w:r>
      <w:r w:rsidRPr="006D56E8">
        <w:t>Research</w:t>
      </w:r>
      <w:r w:rsidRPr="006D56E8">
        <w:rPr>
          <w:i/>
        </w:rPr>
        <w:t xml:space="preserve"> </w:t>
      </w:r>
      <w:r w:rsidRPr="006D56E8">
        <w:t>Progress.</w:t>
      </w:r>
      <w:r w:rsidRPr="006D56E8">
        <w:rPr>
          <w:i/>
        </w:rPr>
        <w:t xml:space="preserve"> </w:t>
      </w:r>
      <w:r w:rsidRPr="006D56E8">
        <w:rPr>
          <w:i/>
          <w:iCs/>
        </w:rPr>
        <w:t>Trees</w:t>
      </w:r>
      <w:r w:rsidRPr="006D56E8">
        <w:rPr>
          <w:i/>
        </w:rPr>
        <w:t xml:space="preserve"> </w:t>
      </w:r>
      <w:r w:rsidRPr="006D56E8">
        <w:rPr>
          <w:b/>
          <w:bCs/>
        </w:rPr>
        <w:t>2021</w:t>
      </w:r>
      <w:r w:rsidRPr="006D56E8">
        <w:t>,</w:t>
      </w:r>
      <w:r w:rsidRPr="006D56E8">
        <w:rPr>
          <w:i/>
        </w:rPr>
        <w:t xml:space="preserve"> </w:t>
      </w:r>
      <w:r w:rsidRPr="006D56E8">
        <w:rPr>
          <w:i/>
          <w:iCs/>
        </w:rPr>
        <w:t>35</w:t>
      </w:r>
      <w:r w:rsidRPr="006D56E8">
        <w:t>,</w:t>
      </w:r>
      <w:r w:rsidRPr="006D56E8">
        <w:rPr>
          <w:i/>
        </w:rPr>
        <w:t xml:space="preserve"> </w:t>
      </w:r>
      <w:r w:rsidRPr="006D56E8">
        <w:t>717–730.</w:t>
      </w:r>
      <w:r w:rsidRPr="006D56E8">
        <w:rPr>
          <w:i/>
        </w:rPr>
        <w:t xml:space="preserve"> </w:t>
      </w:r>
      <w:r w:rsidRPr="006D56E8">
        <w:t>https://doi.org/10.1007/s00468-020-02060-0.</w:t>
      </w:r>
    </w:p>
    <w:p w14:paraId="64158E12" w14:textId="77777777" w:rsidR="00D81577" w:rsidRPr="006D56E8" w:rsidRDefault="00D81577" w:rsidP="00D81577">
      <w:pPr>
        <w:pStyle w:val="MDPI81references"/>
        <w:numPr>
          <w:ilvl w:val="0"/>
          <w:numId w:val="15"/>
        </w:numPr>
      </w:pPr>
      <w:r w:rsidRPr="006D56E8">
        <w:t>Sadia,</w:t>
      </w:r>
      <w:r w:rsidRPr="006D56E8">
        <w:rPr>
          <w:i/>
        </w:rPr>
        <w:t xml:space="preserve"> </w:t>
      </w:r>
      <w:r w:rsidRPr="006D56E8">
        <w:t>S.;</w:t>
      </w:r>
      <w:r w:rsidRPr="006D56E8">
        <w:rPr>
          <w:i/>
        </w:rPr>
        <w:t xml:space="preserve"> </w:t>
      </w:r>
      <w:r w:rsidRPr="006D56E8">
        <w:t>Waheed,</w:t>
      </w:r>
      <w:r w:rsidRPr="006D56E8">
        <w:rPr>
          <w:i/>
        </w:rPr>
        <w:t xml:space="preserve"> </w:t>
      </w:r>
      <w:r w:rsidRPr="006D56E8">
        <w:t>M.;</w:t>
      </w:r>
      <w:r w:rsidRPr="006D56E8">
        <w:rPr>
          <w:i/>
        </w:rPr>
        <w:t xml:space="preserve"> </w:t>
      </w:r>
      <w:r w:rsidRPr="006D56E8">
        <w:t>Firdous,</w:t>
      </w:r>
      <w:r w:rsidRPr="006D56E8">
        <w:rPr>
          <w:i/>
        </w:rPr>
        <w:t xml:space="preserve"> </w:t>
      </w:r>
      <w:r w:rsidRPr="006D56E8">
        <w:t>S.;</w:t>
      </w:r>
      <w:r w:rsidRPr="006D56E8">
        <w:rPr>
          <w:i/>
        </w:rPr>
        <w:t xml:space="preserve"> </w:t>
      </w:r>
      <w:r w:rsidRPr="006D56E8">
        <w:t>Arshad,</w:t>
      </w:r>
      <w:r w:rsidRPr="006D56E8">
        <w:rPr>
          <w:i/>
        </w:rPr>
        <w:t xml:space="preserve"> </w:t>
      </w:r>
      <w:r w:rsidRPr="006D56E8">
        <w:t>F.;</w:t>
      </w:r>
      <w:r w:rsidRPr="006D56E8">
        <w:rPr>
          <w:i/>
        </w:rPr>
        <w:t xml:space="preserve"> </w:t>
      </w:r>
      <w:proofErr w:type="spellStart"/>
      <w:r w:rsidRPr="006D56E8">
        <w:t>Fonge</w:t>
      </w:r>
      <w:proofErr w:type="spellEnd"/>
      <w:r w:rsidRPr="006D56E8">
        <w:t>,</w:t>
      </w:r>
      <w:r w:rsidRPr="006D56E8">
        <w:rPr>
          <w:i/>
        </w:rPr>
        <w:t xml:space="preserve"> </w:t>
      </w:r>
      <w:r w:rsidRPr="006D56E8">
        <w:t>B.A.;</w:t>
      </w:r>
      <w:r w:rsidRPr="006D56E8">
        <w:rPr>
          <w:i/>
        </w:rPr>
        <w:t xml:space="preserve"> </w:t>
      </w:r>
      <w:r w:rsidRPr="006D56E8">
        <w:t>Al-Andal,</w:t>
      </w:r>
      <w:r w:rsidRPr="006D56E8">
        <w:rPr>
          <w:i/>
        </w:rPr>
        <w:t xml:space="preserve"> </w:t>
      </w:r>
      <w:r w:rsidRPr="006D56E8">
        <w:t>A.</w:t>
      </w:r>
      <w:r w:rsidRPr="006D56E8">
        <w:rPr>
          <w:i/>
        </w:rPr>
        <w:t xml:space="preserve"> </w:t>
      </w:r>
      <w:r w:rsidRPr="006D56E8">
        <w:t>Ecological</w:t>
      </w:r>
      <w:r w:rsidRPr="006D56E8">
        <w:rPr>
          <w:i/>
        </w:rPr>
        <w:t xml:space="preserve"> </w:t>
      </w:r>
      <w:r w:rsidRPr="006D56E8">
        <w:t>Analysis</w:t>
      </w:r>
      <w:r w:rsidRPr="006D56E8">
        <w:rPr>
          <w:i/>
        </w:rPr>
        <w:t xml:space="preserve"> </w:t>
      </w:r>
      <w:r w:rsidRPr="006D56E8">
        <w:t>of</w:t>
      </w:r>
      <w:r w:rsidRPr="006D56E8">
        <w:rPr>
          <w:i/>
        </w:rPr>
        <w:t xml:space="preserve"> </w:t>
      </w:r>
      <w:r w:rsidRPr="006D56E8">
        <w:t>Plant</w:t>
      </w:r>
      <w:r w:rsidRPr="006D56E8">
        <w:rPr>
          <w:i/>
        </w:rPr>
        <w:t xml:space="preserve"> </w:t>
      </w:r>
      <w:r w:rsidRPr="006D56E8">
        <w:t>Community</w:t>
      </w:r>
      <w:r w:rsidRPr="006D56E8">
        <w:rPr>
          <w:i/>
        </w:rPr>
        <w:t xml:space="preserve"> </w:t>
      </w:r>
      <w:r w:rsidRPr="006D56E8">
        <w:t>Structure</w:t>
      </w:r>
      <w:r w:rsidRPr="006D56E8">
        <w:rPr>
          <w:i/>
        </w:rPr>
        <w:t xml:space="preserve"> </w:t>
      </w:r>
      <w:r w:rsidRPr="006D56E8">
        <w:t>and</w:t>
      </w:r>
      <w:r w:rsidRPr="006D56E8">
        <w:rPr>
          <w:i/>
        </w:rPr>
        <w:t xml:space="preserve"> </w:t>
      </w:r>
      <w:r w:rsidRPr="006D56E8">
        <w:t>Soil</w:t>
      </w:r>
      <w:r w:rsidRPr="006D56E8">
        <w:rPr>
          <w:i/>
        </w:rPr>
        <w:t xml:space="preserve"> </w:t>
      </w:r>
      <w:r w:rsidRPr="006D56E8">
        <w:t>Effects</w:t>
      </w:r>
      <w:r w:rsidRPr="006D56E8">
        <w:rPr>
          <w:i/>
        </w:rPr>
        <w:t xml:space="preserve"> </w:t>
      </w:r>
      <w:r w:rsidRPr="006D56E8">
        <w:t>in</w:t>
      </w:r>
      <w:r w:rsidRPr="006D56E8">
        <w:rPr>
          <w:i/>
        </w:rPr>
        <w:t xml:space="preserve"> </w:t>
      </w:r>
      <w:r w:rsidRPr="006D56E8">
        <w:t>Subtropical</w:t>
      </w:r>
      <w:r w:rsidRPr="006D56E8">
        <w:rPr>
          <w:i/>
        </w:rPr>
        <w:t xml:space="preserve"> </w:t>
      </w:r>
      <w:r w:rsidRPr="006D56E8">
        <w:t>Forest</w:t>
      </w:r>
      <w:r w:rsidRPr="006D56E8">
        <w:rPr>
          <w:i/>
        </w:rPr>
        <w:t xml:space="preserve"> </w:t>
      </w:r>
      <w:r w:rsidRPr="006D56E8">
        <w:t>Ecosystem.</w:t>
      </w:r>
      <w:r w:rsidRPr="006D56E8">
        <w:rPr>
          <w:i/>
        </w:rPr>
        <w:t xml:space="preserve"> </w:t>
      </w:r>
      <w:r w:rsidRPr="006D56E8">
        <w:rPr>
          <w:i/>
          <w:iCs/>
        </w:rPr>
        <w:t>BMC Plant Biol</w:t>
      </w:r>
      <w:r w:rsidRPr="006D56E8">
        <w:rPr>
          <w:rFonts w:ascii="SimSun" w:eastAsia="SimSun" w:hAnsi="SimSun" w:cs="SimSun"/>
          <w:i/>
          <w:iCs/>
          <w:lang w:eastAsia="zh-CN"/>
        </w:rPr>
        <w:t>.</w:t>
      </w:r>
      <w:r w:rsidRPr="006D56E8">
        <w:rPr>
          <w:i/>
        </w:rPr>
        <w:t xml:space="preserve"> </w:t>
      </w:r>
      <w:r w:rsidRPr="006D56E8">
        <w:rPr>
          <w:b/>
          <w:bCs/>
        </w:rPr>
        <w:t>2024</w:t>
      </w:r>
      <w:r w:rsidRPr="006D56E8">
        <w:t>,</w:t>
      </w:r>
      <w:r w:rsidRPr="006D56E8">
        <w:rPr>
          <w:i/>
        </w:rPr>
        <w:t xml:space="preserve"> </w:t>
      </w:r>
      <w:r w:rsidRPr="006D56E8">
        <w:rPr>
          <w:i/>
          <w:iCs/>
        </w:rPr>
        <w:t>24</w:t>
      </w:r>
      <w:r w:rsidRPr="006D56E8">
        <w:t>,</w:t>
      </w:r>
      <w:r w:rsidRPr="006D56E8">
        <w:rPr>
          <w:i/>
        </w:rPr>
        <w:t xml:space="preserve"> </w:t>
      </w:r>
      <w:r w:rsidRPr="006D56E8">
        <w:t>1275.</w:t>
      </w:r>
      <w:r w:rsidRPr="006D56E8">
        <w:rPr>
          <w:i/>
        </w:rPr>
        <w:t xml:space="preserve"> </w:t>
      </w:r>
      <w:r w:rsidRPr="006D56E8">
        <w:t>https://doi.org/10.1186/s12870-024-06012-5.</w:t>
      </w:r>
    </w:p>
    <w:p w14:paraId="29F82959" w14:textId="77777777" w:rsidR="00D81577" w:rsidRPr="006D56E8" w:rsidRDefault="00D81577" w:rsidP="00D81577">
      <w:pPr>
        <w:pStyle w:val="MDPI81references"/>
        <w:numPr>
          <w:ilvl w:val="0"/>
          <w:numId w:val="15"/>
        </w:numPr>
      </w:pPr>
      <w:r w:rsidRPr="00062DC2">
        <w:t>Baselly-Villanueva,</w:t>
      </w:r>
      <w:r w:rsidRPr="00062DC2">
        <w:rPr>
          <w:i/>
        </w:rPr>
        <w:t xml:space="preserve"> </w:t>
      </w:r>
      <w:r w:rsidRPr="00062DC2">
        <w:t>J.R.;</w:t>
      </w:r>
      <w:r w:rsidRPr="00062DC2">
        <w:rPr>
          <w:i/>
        </w:rPr>
        <w:t xml:space="preserve"> </w:t>
      </w:r>
      <w:r w:rsidRPr="00062DC2">
        <w:t>Bazán,</w:t>
      </w:r>
      <w:r w:rsidRPr="00062DC2">
        <w:rPr>
          <w:i/>
        </w:rPr>
        <w:t xml:space="preserve"> </w:t>
      </w:r>
      <w:r w:rsidRPr="00062DC2">
        <w:t>F.E.M.;</w:t>
      </w:r>
      <w:r w:rsidRPr="00062DC2">
        <w:rPr>
          <w:i/>
        </w:rPr>
        <w:t xml:space="preserve"> </w:t>
      </w:r>
      <w:r w:rsidRPr="00062DC2">
        <w:t>Casas,</w:t>
      </w:r>
      <w:r w:rsidRPr="00062DC2">
        <w:rPr>
          <w:i/>
        </w:rPr>
        <w:t xml:space="preserve"> </w:t>
      </w:r>
      <w:r w:rsidRPr="00062DC2">
        <w:t>G.G.;</w:t>
      </w:r>
      <w:r w:rsidRPr="00062DC2">
        <w:rPr>
          <w:i/>
        </w:rPr>
        <w:t xml:space="preserve"> </w:t>
      </w:r>
      <w:r w:rsidRPr="00062DC2">
        <w:t>Lozano,</w:t>
      </w:r>
      <w:r w:rsidRPr="00062DC2">
        <w:rPr>
          <w:i/>
        </w:rPr>
        <w:t xml:space="preserve"> </w:t>
      </w:r>
      <w:r w:rsidRPr="00062DC2">
        <w:t>A.I.L.;</w:t>
      </w:r>
      <w:r w:rsidRPr="00062DC2">
        <w:rPr>
          <w:i/>
        </w:rPr>
        <w:t xml:space="preserve"> </w:t>
      </w:r>
      <w:r w:rsidRPr="00062DC2">
        <w:t>Castedo-Dorado,</w:t>
      </w:r>
      <w:r w:rsidRPr="00062DC2">
        <w:rPr>
          <w:i/>
        </w:rPr>
        <w:t xml:space="preserve"> </w:t>
      </w:r>
      <w:r w:rsidRPr="00062DC2">
        <w:t>F.;</w:t>
      </w:r>
      <w:r w:rsidRPr="00062DC2">
        <w:rPr>
          <w:i/>
        </w:rPr>
        <w:t xml:space="preserve"> </w:t>
      </w:r>
      <w:r w:rsidRPr="00062DC2">
        <w:t>Álvarez-Álvarez,</w:t>
      </w:r>
      <w:r w:rsidRPr="00062DC2">
        <w:rPr>
          <w:i/>
        </w:rPr>
        <w:t xml:space="preserve"> </w:t>
      </w:r>
      <w:r w:rsidRPr="00062DC2">
        <w:t>P.</w:t>
      </w:r>
      <w:r w:rsidRPr="00062DC2">
        <w:rPr>
          <w:i/>
        </w:rPr>
        <w:t xml:space="preserve"> </w:t>
      </w:r>
      <w:r w:rsidRPr="00062DC2">
        <w:t>Relación</w:t>
      </w:r>
      <w:r w:rsidRPr="00062DC2">
        <w:rPr>
          <w:i/>
        </w:rPr>
        <w:t xml:space="preserve"> </w:t>
      </w:r>
      <w:r w:rsidRPr="00062DC2">
        <w:t>de</w:t>
      </w:r>
      <w:r w:rsidRPr="00062DC2">
        <w:rPr>
          <w:i/>
        </w:rPr>
        <w:t xml:space="preserve"> </w:t>
      </w:r>
      <w:r w:rsidRPr="00062DC2">
        <w:t>los</w:t>
      </w:r>
      <w:r w:rsidRPr="00062DC2">
        <w:rPr>
          <w:i/>
        </w:rPr>
        <w:t xml:space="preserve"> </w:t>
      </w:r>
      <w:r w:rsidRPr="00062DC2">
        <w:t>factores</w:t>
      </w:r>
      <w:r w:rsidRPr="00062DC2">
        <w:rPr>
          <w:i/>
        </w:rPr>
        <w:t xml:space="preserve"> </w:t>
      </w:r>
      <w:r w:rsidRPr="00062DC2">
        <w:t>ambientales</w:t>
      </w:r>
      <w:r w:rsidRPr="00062DC2">
        <w:rPr>
          <w:i/>
        </w:rPr>
        <w:t xml:space="preserve"> </w:t>
      </w:r>
      <w:r w:rsidRPr="00062DC2">
        <w:t>con</w:t>
      </w:r>
      <w:r w:rsidRPr="00062DC2">
        <w:rPr>
          <w:i/>
        </w:rPr>
        <w:t xml:space="preserve"> </w:t>
      </w:r>
      <w:r w:rsidRPr="00062DC2">
        <w:t>la</w:t>
      </w:r>
      <w:r w:rsidRPr="00062DC2">
        <w:rPr>
          <w:i/>
        </w:rPr>
        <w:t xml:space="preserve"> </w:t>
      </w:r>
      <w:proofErr w:type="spellStart"/>
      <w:r w:rsidRPr="00062DC2">
        <w:t>productividad</w:t>
      </w:r>
      <w:proofErr w:type="spellEnd"/>
      <w:r w:rsidRPr="00062DC2">
        <w:rPr>
          <w:i/>
        </w:rPr>
        <w:t xml:space="preserve"> </w:t>
      </w:r>
      <w:r w:rsidRPr="00062DC2">
        <w:t>de</w:t>
      </w:r>
      <w:r w:rsidRPr="00062DC2">
        <w:rPr>
          <w:i/>
        </w:rPr>
        <w:t xml:space="preserve"> </w:t>
      </w:r>
      <w:r w:rsidRPr="00062DC2">
        <w:rPr>
          <w:i/>
          <w:iCs/>
        </w:rPr>
        <w:t>Eucalyptus globulus</w:t>
      </w:r>
      <w:r w:rsidRPr="00062DC2">
        <w:rPr>
          <w:i/>
        </w:rPr>
        <w:t xml:space="preserve"> </w:t>
      </w:r>
      <w:proofErr w:type="spellStart"/>
      <w:r w:rsidRPr="00062DC2">
        <w:t>en</w:t>
      </w:r>
      <w:proofErr w:type="spellEnd"/>
      <w:r w:rsidRPr="00062DC2">
        <w:rPr>
          <w:i/>
        </w:rPr>
        <w:t xml:space="preserve"> </w:t>
      </w:r>
      <w:proofErr w:type="spellStart"/>
      <w:r w:rsidRPr="00062DC2">
        <w:t>los</w:t>
      </w:r>
      <w:proofErr w:type="spellEnd"/>
      <w:r w:rsidRPr="00062DC2">
        <w:rPr>
          <w:i/>
        </w:rPr>
        <w:t xml:space="preserve"> </w:t>
      </w:r>
      <w:r w:rsidRPr="00062DC2">
        <w:t>Andes</w:t>
      </w:r>
      <w:r w:rsidRPr="00062DC2">
        <w:rPr>
          <w:i/>
        </w:rPr>
        <w:t xml:space="preserve"> </w:t>
      </w:r>
      <w:r w:rsidRPr="00062DC2">
        <w:t>norperuanos.</w:t>
      </w:r>
      <w:r w:rsidRPr="00062DC2">
        <w:rPr>
          <w:i/>
        </w:rPr>
        <w:t xml:space="preserve"> </w:t>
      </w:r>
      <w:r w:rsidRPr="006D56E8">
        <w:rPr>
          <w:i/>
          <w:iCs/>
        </w:rPr>
        <w:t>Bosque</w:t>
      </w:r>
      <w:r w:rsidRPr="006D56E8">
        <w:rPr>
          <w:i/>
        </w:rPr>
        <w:t xml:space="preserve"> </w:t>
      </w:r>
      <w:r w:rsidRPr="006D56E8">
        <w:rPr>
          <w:b/>
          <w:bCs/>
        </w:rPr>
        <w:t>2024</w:t>
      </w:r>
      <w:r w:rsidRPr="006D56E8">
        <w:t>,</w:t>
      </w:r>
      <w:r w:rsidRPr="006D56E8">
        <w:rPr>
          <w:i/>
        </w:rPr>
        <w:t xml:space="preserve"> </w:t>
      </w:r>
      <w:r w:rsidRPr="006D56E8">
        <w:rPr>
          <w:i/>
          <w:iCs/>
        </w:rPr>
        <w:t>45</w:t>
      </w:r>
      <w:r w:rsidRPr="006D56E8">
        <w:t>,</w:t>
      </w:r>
      <w:r w:rsidRPr="006D56E8">
        <w:rPr>
          <w:i/>
        </w:rPr>
        <w:t xml:space="preserve"> </w:t>
      </w:r>
      <w:r w:rsidRPr="006D56E8">
        <w:t>103–118.</w:t>
      </w:r>
      <w:r w:rsidRPr="006D56E8">
        <w:rPr>
          <w:i/>
        </w:rPr>
        <w:t xml:space="preserve"> </w:t>
      </w:r>
      <w:r w:rsidRPr="006D56E8">
        <w:t>https://doi.org/10.4067/S0717-92002024000100103.</w:t>
      </w:r>
    </w:p>
    <w:p w14:paraId="305708E2" w14:textId="77777777" w:rsidR="00D81577" w:rsidRPr="001F4F80" w:rsidRDefault="00D81577" w:rsidP="00D81577">
      <w:pPr>
        <w:pStyle w:val="MDPI81references"/>
        <w:numPr>
          <w:ilvl w:val="0"/>
          <w:numId w:val="15"/>
        </w:numPr>
      </w:pPr>
      <w:proofErr w:type="spellStart"/>
      <w:r w:rsidRPr="00062DC2">
        <w:t>Rufasto</w:t>
      </w:r>
      <w:proofErr w:type="spellEnd"/>
      <w:r w:rsidRPr="00062DC2">
        <w:t>-Peralta,</w:t>
      </w:r>
      <w:r w:rsidRPr="00062DC2">
        <w:rPr>
          <w:i/>
        </w:rPr>
        <w:t xml:space="preserve"> </w:t>
      </w:r>
      <w:r w:rsidRPr="00062DC2">
        <w:t>Y.L.;</w:t>
      </w:r>
      <w:r w:rsidRPr="00062DC2">
        <w:rPr>
          <w:i/>
        </w:rPr>
        <w:t xml:space="preserve"> </w:t>
      </w:r>
      <w:proofErr w:type="spellStart"/>
      <w:r w:rsidRPr="00062DC2">
        <w:t>Baselly</w:t>
      </w:r>
      <w:proofErr w:type="spellEnd"/>
      <w:r w:rsidRPr="00062DC2">
        <w:t>-Villanueva,</w:t>
      </w:r>
      <w:r w:rsidRPr="00062DC2">
        <w:rPr>
          <w:i/>
        </w:rPr>
        <w:t xml:space="preserve"> </w:t>
      </w:r>
      <w:r w:rsidRPr="00062DC2">
        <w:t>J.R.;</w:t>
      </w:r>
      <w:r w:rsidRPr="00062DC2">
        <w:rPr>
          <w:i/>
        </w:rPr>
        <w:t xml:space="preserve"> </w:t>
      </w:r>
      <w:r w:rsidRPr="00062DC2">
        <w:t>Alva-Mendoza,</w:t>
      </w:r>
      <w:r w:rsidRPr="00062DC2">
        <w:rPr>
          <w:i/>
        </w:rPr>
        <w:t xml:space="preserve"> </w:t>
      </w:r>
      <w:r w:rsidRPr="00062DC2">
        <w:t>D.M.;</w:t>
      </w:r>
      <w:r w:rsidRPr="00062DC2">
        <w:rPr>
          <w:i/>
        </w:rPr>
        <w:t xml:space="preserve"> </w:t>
      </w:r>
      <w:r w:rsidRPr="00062DC2">
        <w:t>Seminario-Cunya,</w:t>
      </w:r>
      <w:r w:rsidRPr="00062DC2">
        <w:rPr>
          <w:i/>
        </w:rPr>
        <w:t xml:space="preserve"> </w:t>
      </w:r>
      <w:r w:rsidRPr="00062DC2">
        <w:t>A.;</w:t>
      </w:r>
      <w:r w:rsidRPr="00062DC2">
        <w:rPr>
          <w:i/>
        </w:rPr>
        <w:t xml:space="preserve"> </w:t>
      </w:r>
      <w:r w:rsidRPr="00062DC2">
        <w:t>Elera-Gonzales,</w:t>
      </w:r>
      <w:r w:rsidRPr="00062DC2">
        <w:rPr>
          <w:i/>
        </w:rPr>
        <w:t xml:space="preserve"> </w:t>
      </w:r>
      <w:r w:rsidRPr="00062DC2">
        <w:t>D.G.;</w:t>
      </w:r>
      <w:r w:rsidRPr="00062DC2">
        <w:rPr>
          <w:i/>
        </w:rPr>
        <w:t xml:space="preserve"> </w:t>
      </w:r>
      <w:r w:rsidRPr="00062DC2">
        <w:t>Villena-Velásquez,</w:t>
      </w:r>
      <w:r w:rsidRPr="00062DC2">
        <w:rPr>
          <w:i/>
        </w:rPr>
        <w:t xml:space="preserve"> </w:t>
      </w:r>
      <w:r w:rsidRPr="00062DC2">
        <w:t>J.J.</w:t>
      </w:r>
      <w:r w:rsidRPr="00062DC2">
        <w:rPr>
          <w:i/>
        </w:rPr>
        <w:t xml:space="preserve"> </w:t>
      </w:r>
      <w:r w:rsidRPr="00062DC2">
        <w:t>Estimación</w:t>
      </w:r>
      <w:r w:rsidRPr="00062DC2">
        <w:rPr>
          <w:i/>
        </w:rPr>
        <w:t xml:space="preserve"> </w:t>
      </w:r>
      <w:r w:rsidRPr="00062DC2">
        <w:t>de</w:t>
      </w:r>
      <w:r w:rsidRPr="00062DC2">
        <w:rPr>
          <w:i/>
        </w:rPr>
        <w:t xml:space="preserve"> </w:t>
      </w:r>
      <w:r w:rsidRPr="00062DC2">
        <w:t>la</w:t>
      </w:r>
      <w:r w:rsidRPr="00062DC2">
        <w:rPr>
          <w:i/>
        </w:rPr>
        <w:t xml:space="preserve"> </w:t>
      </w:r>
      <w:r w:rsidRPr="00062DC2">
        <w:t>calidad</w:t>
      </w:r>
      <w:r w:rsidRPr="00062DC2">
        <w:rPr>
          <w:i/>
        </w:rPr>
        <w:t xml:space="preserve"> </w:t>
      </w:r>
      <w:r w:rsidRPr="00062DC2">
        <w:t>de</w:t>
      </w:r>
      <w:r w:rsidRPr="00062DC2">
        <w:rPr>
          <w:i/>
        </w:rPr>
        <w:t xml:space="preserve"> </w:t>
      </w:r>
      <w:r w:rsidRPr="00062DC2">
        <w:t>sitio</w:t>
      </w:r>
      <w:r w:rsidRPr="00062DC2">
        <w:rPr>
          <w:i/>
        </w:rPr>
        <w:t xml:space="preserve"> </w:t>
      </w:r>
      <w:r w:rsidRPr="00062DC2">
        <w:t>de</w:t>
      </w:r>
      <w:r w:rsidRPr="00062DC2">
        <w:rPr>
          <w:i/>
        </w:rPr>
        <w:t xml:space="preserve"> </w:t>
      </w:r>
      <w:r w:rsidRPr="00062DC2">
        <w:rPr>
          <w:i/>
          <w:iCs/>
        </w:rPr>
        <w:t>Cinchona pubescens</w:t>
      </w:r>
      <w:r w:rsidRPr="00062DC2">
        <w:rPr>
          <w:i/>
        </w:rPr>
        <w:t xml:space="preserve"> </w:t>
      </w:r>
      <w:r w:rsidRPr="00062DC2">
        <w:t>(</w:t>
      </w:r>
      <w:proofErr w:type="spellStart"/>
      <w:r w:rsidRPr="00062DC2">
        <w:t>Rubiaceae</w:t>
      </w:r>
      <w:proofErr w:type="spellEnd"/>
      <w:r w:rsidRPr="00062DC2">
        <w:t>),</w:t>
      </w:r>
      <w:r w:rsidRPr="00062DC2">
        <w:rPr>
          <w:i/>
        </w:rPr>
        <w:t xml:space="preserve"> </w:t>
      </w:r>
      <w:proofErr w:type="spellStart"/>
      <w:r w:rsidRPr="00062DC2">
        <w:t>en</w:t>
      </w:r>
      <w:proofErr w:type="spellEnd"/>
      <w:r w:rsidRPr="00062DC2">
        <w:rPr>
          <w:i/>
        </w:rPr>
        <w:t xml:space="preserve"> </w:t>
      </w:r>
      <w:proofErr w:type="spellStart"/>
      <w:r w:rsidRPr="00062DC2">
        <w:t>el</w:t>
      </w:r>
      <w:proofErr w:type="spellEnd"/>
      <w:r w:rsidRPr="00062DC2">
        <w:rPr>
          <w:i/>
        </w:rPr>
        <w:t xml:space="preserve"> </w:t>
      </w:r>
      <w:r w:rsidRPr="00062DC2">
        <w:t>bosque</w:t>
      </w:r>
      <w:r w:rsidRPr="00062DC2">
        <w:rPr>
          <w:i/>
        </w:rPr>
        <w:t xml:space="preserve"> </w:t>
      </w:r>
      <w:r w:rsidRPr="00062DC2">
        <w:t>montano</w:t>
      </w:r>
      <w:r w:rsidRPr="00062DC2">
        <w:rPr>
          <w:i/>
        </w:rPr>
        <w:t xml:space="preserve"> </w:t>
      </w:r>
      <w:r w:rsidRPr="00062DC2">
        <w:t>La</w:t>
      </w:r>
      <w:r w:rsidRPr="00062DC2">
        <w:rPr>
          <w:i/>
        </w:rPr>
        <w:t xml:space="preserve"> </w:t>
      </w:r>
      <w:r w:rsidRPr="00062DC2">
        <w:t>Palma,</w:t>
      </w:r>
      <w:r w:rsidRPr="00062DC2">
        <w:rPr>
          <w:i/>
        </w:rPr>
        <w:t xml:space="preserve"> </w:t>
      </w:r>
      <w:r w:rsidRPr="00062DC2">
        <w:t>Chota,</w:t>
      </w:r>
      <w:r w:rsidRPr="00062DC2">
        <w:rPr>
          <w:i/>
        </w:rPr>
        <w:t xml:space="preserve"> </w:t>
      </w:r>
      <w:r w:rsidRPr="00062DC2">
        <w:t>Perú.</w:t>
      </w:r>
      <w:r w:rsidRPr="00062DC2">
        <w:rPr>
          <w:i/>
        </w:rPr>
        <w:t xml:space="preserve"> </w:t>
      </w:r>
      <w:proofErr w:type="spellStart"/>
      <w:r w:rsidRPr="001F4F80">
        <w:rPr>
          <w:i/>
          <w:iCs/>
        </w:rPr>
        <w:t>Lilloa</w:t>
      </w:r>
      <w:proofErr w:type="spellEnd"/>
      <w:r w:rsidRPr="00C374E0">
        <w:rPr>
          <w:i/>
        </w:rPr>
        <w:t xml:space="preserve"> </w:t>
      </w:r>
      <w:r w:rsidRPr="00C374E0">
        <w:rPr>
          <w:b/>
          <w:bCs/>
        </w:rPr>
        <w:t>2023</w:t>
      </w:r>
      <w:r w:rsidRPr="00311276">
        <w:t>,</w:t>
      </w:r>
      <w:r w:rsidRPr="00C374E0">
        <w:rPr>
          <w:i/>
        </w:rPr>
        <w:t xml:space="preserve"> </w:t>
      </w:r>
      <w:r w:rsidRPr="00311276">
        <w:rPr>
          <w:i/>
          <w:iCs/>
        </w:rPr>
        <w:t>60</w:t>
      </w:r>
      <w:r w:rsidRPr="00311276">
        <w:t>,</w:t>
      </w:r>
      <w:r w:rsidRPr="00C374E0">
        <w:rPr>
          <w:i/>
        </w:rPr>
        <w:t xml:space="preserve"> </w:t>
      </w:r>
      <w:r w:rsidRPr="00311276">
        <w:t>259</w:t>
      </w:r>
      <w:r w:rsidRPr="001F4F80">
        <w:t>–279</w:t>
      </w:r>
      <w:r>
        <w:t>.</w:t>
      </w:r>
      <w:r w:rsidRPr="00C374E0">
        <w:rPr>
          <w:i/>
        </w:rPr>
        <w:t xml:space="preserve"> </w:t>
      </w:r>
      <w:r>
        <w:t>https://doi.org/</w:t>
      </w:r>
      <w:r w:rsidRPr="001F4F80">
        <w:t>10.30550/j.lil/1826.</w:t>
      </w:r>
    </w:p>
    <w:p w14:paraId="15FC9FDE" w14:textId="4B7EEC2E" w:rsidR="00D81577" w:rsidRPr="006D56E8" w:rsidRDefault="00D81577" w:rsidP="00D81577">
      <w:pPr>
        <w:pStyle w:val="MDPI81references"/>
        <w:numPr>
          <w:ilvl w:val="0"/>
          <w:numId w:val="15"/>
        </w:numPr>
      </w:pPr>
      <w:r w:rsidRPr="001F4F80">
        <w:t>Sun,</w:t>
      </w:r>
      <w:r w:rsidRPr="00C374E0">
        <w:rPr>
          <w:i/>
        </w:rPr>
        <w:t xml:space="preserve"> </w:t>
      </w:r>
      <w:r w:rsidRPr="001F4F80">
        <w:t>W.;</w:t>
      </w:r>
      <w:r w:rsidRPr="00C374E0">
        <w:rPr>
          <w:i/>
        </w:rPr>
        <w:t xml:space="preserve"> </w:t>
      </w:r>
      <w:r w:rsidRPr="00311276">
        <w:t>Yuan,</w:t>
      </w:r>
      <w:r w:rsidRPr="00C374E0">
        <w:rPr>
          <w:i/>
        </w:rPr>
        <w:t xml:space="preserve"> </w:t>
      </w:r>
      <w:r w:rsidRPr="00311276">
        <w:t>X.;</w:t>
      </w:r>
      <w:r w:rsidRPr="00C374E0">
        <w:rPr>
          <w:i/>
        </w:rPr>
        <w:t xml:space="preserve"> </w:t>
      </w:r>
      <w:r w:rsidRPr="00311276">
        <w:t>Liu,</w:t>
      </w:r>
      <w:r w:rsidRPr="00C374E0">
        <w:rPr>
          <w:i/>
        </w:rPr>
        <w:t xml:space="preserve"> </w:t>
      </w:r>
      <w:r w:rsidRPr="00311276">
        <w:t>Z.-J.;</w:t>
      </w:r>
      <w:r w:rsidRPr="00C374E0">
        <w:rPr>
          <w:i/>
        </w:rPr>
        <w:t xml:space="preserve"> </w:t>
      </w:r>
      <w:r w:rsidRPr="00311276">
        <w:t>Lan,</w:t>
      </w:r>
      <w:r w:rsidRPr="00C374E0">
        <w:rPr>
          <w:i/>
        </w:rPr>
        <w:t xml:space="preserve"> </w:t>
      </w:r>
      <w:r w:rsidRPr="00311276">
        <w:t>S.;</w:t>
      </w:r>
      <w:r w:rsidRPr="00C374E0">
        <w:rPr>
          <w:i/>
        </w:rPr>
        <w:t xml:space="preserve"> </w:t>
      </w:r>
      <w:r w:rsidRPr="00311276">
        <w:t>Tsai,</w:t>
      </w:r>
      <w:r w:rsidRPr="00C374E0">
        <w:rPr>
          <w:i/>
        </w:rPr>
        <w:t xml:space="preserve"> </w:t>
      </w:r>
      <w:r w:rsidRPr="00311276">
        <w:t>W</w:t>
      </w:r>
      <w:r w:rsidRPr="006D56E8">
        <w:t>.;</w:t>
      </w:r>
      <w:r w:rsidRPr="006D56E8">
        <w:rPr>
          <w:i/>
        </w:rPr>
        <w:t xml:space="preserve"> </w:t>
      </w:r>
      <w:r w:rsidRPr="006D56E8">
        <w:t>Zou,</w:t>
      </w:r>
      <w:r w:rsidRPr="006D56E8">
        <w:rPr>
          <w:i/>
        </w:rPr>
        <w:t xml:space="preserve"> </w:t>
      </w:r>
      <w:r w:rsidRPr="006D56E8">
        <w:t>S.-Q.</w:t>
      </w:r>
      <w:r w:rsidRPr="006D56E8">
        <w:rPr>
          <w:i/>
        </w:rPr>
        <w:t xml:space="preserve"> </w:t>
      </w:r>
      <w:r w:rsidRPr="006D56E8">
        <w:t>Multivariate</w:t>
      </w:r>
      <w:r w:rsidRPr="006D56E8">
        <w:rPr>
          <w:i/>
        </w:rPr>
        <w:t xml:space="preserve"> </w:t>
      </w:r>
      <w:r w:rsidRPr="006D56E8">
        <w:t>Analysis</w:t>
      </w:r>
      <w:r w:rsidRPr="006D56E8">
        <w:rPr>
          <w:i/>
        </w:rPr>
        <w:t xml:space="preserve"> </w:t>
      </w:r>
      <w:r w:rsidRPr="006D56E8">
        <w:t>Reveals</w:t>
      </w:r>
      <w:r w:rsidRPr="006D56E8">
        <w:rPr>
          <w:i/>
        </w:rPr>
        <w:t xml:space="preserve"> </w:t>
      </w:r>
      <w:r w:rsidRPr="006D56E8">
        <w:t>Phenotypic</w:t>
      </w:r>
      <w:r w:rsidRPr="006D56E8">
        <w:rPr>
          <w:i/>
        </w:rPr>
        <w:t xml:space="preserve"> </w:t>
      </w:r>
      <w:r w:rsidRPr="006D56E8">
        <w:t>Diversity</w:t>
      </w:r>
      <w:r w:rsidRPr="006D56E8">
        <w:rPr>
          <w:i/>
        </w:rPr>
        <w:t xml:space="preserve"> </w:t>
      </w:r>
      <w:r w:rsidRPr="006D56E8">
        <w:t>of</w:t>
      </w:r>
      <w:r w:rsidRPr="006D56E8">
        <w:rPr>
          <w:i/>
        </w:rPr>
        <w:t xml:space="preserve"> </w:t>
      </w:r>
      <w:proofErr w:type="spellStart"/>
      <w:r w:rsidRPr="006D56E8">
        <w:rPr>
          <w:i/>
          <w:iCs/>
        </w:rPr>
        <w:t>Euscaphis</w:t>
      </w:r>
      <w:proofErr w:type="spellEnd"/>
      <w:r w:rsidRPr="006D56E8">
        <w:rPr>
          <w:i/>
          <w:iCs/>
        </w:rPr>
        <w:t xml:space="preserve"> japonica</w:t>
      </w:r>
      <w:r w:rsidRPr="006D56E8">
        <w:rPr>
          <w:i/>
        </w:rPr>
        <w:t xml:space="preserve"> </w:t>
      </w:r>
      <w:r w:rsidRPr="006D56E8">
        <w:t>Population.</w:t>
      </w:r>
      <w:r w:rsidRPr="006D56E8">
        <w:rPr>
          <w:i/>
        </w:rPr>
        <w:t xml:space="preserve"> </w:t>
      </w:r>
      <w:proofErr w:type="spellStart"/>
      <w:r w:rsidR="00CB12D3" w:rsidRPr="006D56E8">
        <w:rPr>
          <w:i/>
          <w:iCs/>
        </w:rPr>
        <w:t>PLoS</w:t>
      </w:r>
      <w:proofErr w:type="spellEnd"/>
      <w:r w:rsidR="00CB12D3" w:rsidRPr="006D56E8">
        <w:rPr>
          <w:i/>
          <w:iCs/>
        </w:rPr>
        <w:t xml:space="preserve"> ONE</w:t>
      </w:r>
      <w:r w:rsidRPr="006D56E8">
        <w:rPr>
          <w:i/>
        </w:rPr>
        <w:t xml:space="preserve"> </w:t>
      </w:r>
      <w:r w:rsidRPr="006D56E8">
        <w:rPr>
          <w:b/>
          <w:bCs/>
        </w:rPr>
        <w:t>2019</w:t>
      </w:r>
      <w:r w:rsidRPr="006D56E8">
        <w:t>,</w:t>
      </w:r>
      <w:r w:rsidRPr="006D56E8">
        <w:rPr>
          <w:i/>
        </w:rPr>
        <w:t xml:space="preserve"> </w:t>
      </w:r>
      <w:r w:rsidRPr="006D56E8">
        <w:rPr>
          <w:i/>
          <w:iCs/>
        </w:rPr>
        <w:t>14</w:t>
      </w:r>
      <w:r w:rsidRPr="006D56E8">
        <w:t>,</w:t>
      </w:r>
      <w:r w:rsidRPr="006D56E8">
        <w:rPr>
          <w:i/>
        </w:rPr>
        <w:t xml:space="preserve"> </w:t>
      </w:r>
      <w:r w:rsidRPr="006D56E8">
        <w:t>e0219046.</w:t>
      </w:r>
      <w:r w:rsidRPr="006D56E8">
        <w:rPr>
          <w:i/>
        </w:rPr>
        <w:t xml:space="preserve"> </w:t>
      </w:r>
      <w:r w:rsidRPr="006D56E8">
        <w:t>https://doi.org/10.1371/journal.pone.0219046.</w:t>
      </w:r>
    </w:p>
    <w:p w14:paraId="178DD25B" w14:textId="77777777" w:rsidR="00D81577" w:rsidRPr="006D56E8" w:rsidRDefault="00D81577" w:rsidP="00D81577">
      <w:pPr>
        <w:pStyle w:val="MDPI81references"/>
        <w:numPr>
          <w:ilvl w:val="0"/>
          <w:numId w:val="15"/>
        </w:numPr>
      </w:pPr>
      <w:r w:rsidRPr="006D56E8">
        <w:t>Yadav,</w:t>
      </w:r>
      <w:r w:rsidRPr="006D56E8">
        <w:rPr>
          <w:i/>
        </w:rPr>
        <w:t xml:space="preserve"> </w:t>
      </w:r>
      <w:r w:rsidRPr="006D56E8">
        <w:t>R.K.;</w:t>
      </w:r>
      <w:r w:rsidRPr="006D56E8">
        <w:rPr>
          <w:i/>
        </w:rPr>
        <w:t xml:space="preserve"> </w:t>
      </w:r>
      <w:r w:rsidRPr="006D56E8">
        <w:t>Gautam,</w:t>
      </w:r>
      <w:r w:rsidRPr="006D56E8">
        <w:rPr>
          <w:i/>
        </w:rPr>
        <w:t xml:space="preserve"> </w:t>
      </w:r>
      <w:r w:rsidRPr="006D56E8">
        <w:t>S.;</w:t>
      </w:r>
      <w:r w:rsidRPr="006D56E8">
        <w:rPr>
          <w:i/>
        </w:rPr>
        <w:t xml:space="preserve"> </w:t>
      </w:r>
      <w:proofErr w:type="spellStart"/>
      <w:r w:rsidRPr="006D56E8">
        <w:t>Palikhey</w:t>
      </w:r>
      <w:proofErr w:type="spellEnd"/>
      <w:r w:rsidRPr="006D56E8">
        <w:t>,</w:t>
      </w:r>
      <w:r w:rsidRPr="006D56E8">
        <w:rPr>
          <w:i/>
        </w:rPr>
        <w:t xml:space="preserve"> </w:t>
      </w:r>
      <w:r w:rsidRPr="006D56E8">
        <w:t>E.;</w:t>
      </w:r>
      <w:r w:rsidRPr="006D56E8">
        <w:rPr>
          <w:i/>
        </w:rPr>
        <w:t xml:space="preserve"> </w:t>
      </w:r>
      <w:r w:rsidRPr="006D56E8">
        <w:t>Joshi,</w:t>
      </w:r>
      <w:r w:rsidRPr="006D56E8">
        <w:rPr>
          <w:i/>
        </w:rPr>
        <w:t xml:space="preserve"> </w:t>
      </w:r>
      <w:r w:rsidRPr="006D56E8">
        <w:t>B.K.;</w:t>
      </w:r>
      <w:r w:rsidRPr="006D56E8">
        <w:rPr>
          <w:i/>
        </w:rPr>
        <w:t xml:space="preserve"> </w:t>
      </w:r>
      <w:r w:rsidRPr="006D56E8">
        <w:t>Ghimire,</w:t>
      </w:r>
      <w:r w:rsidRPr="006D56E8">
        <w:rPr>
          <w:i/>
        </w:rPr>
        <w:t xml:space="preserve"> </w:t>
      </w:r>
      <w:r w:rsidRPr="006D56E8">
        <w:t>K.H.;</w:t>
      </w:r>
      <w:r w:rsidRPr="006D56E8">
        <w:rPr>
          <w:i/>
        </w:rPr>
        <w:t xml:space="preserve"> </w:t>
      </w:r>
      <w:r w:rsidRPr="006D56E8">
        <w:t>Gurung,</w:t>
      </w:r>
      <w:r w:rsidRPr="006D56E8">
        <w:rPr>
          <w:i/>
        </w:rPr>
        <w:t xml:space="preserve"> </w:t>
      </w:r>
      <w:r w:rsidRPr="006D56E8">
        <w:t>R.;</w:t>
      </w:r>
      <w:r w:rsidRPr="006D56E8">
        <w:rPr>
          <w:i/>
        </w:rPr>
        <w:t xml:space="preserve"> </w:t>
      </w:r>
      <w:r w:rsidRPr="006D56E8">
        <w:t>Adhikari,</w:t>
      </w:r>
      <w:r w:rsidRPr="006D56E8">
        <w:rPr>
          <w:i/>
        </w:rPr>
        <w:t xml:space="preserve"> </w:t>
      </w:r>
      <w:r w:rsidRPr="006D56E8">
        <w:t>A.R.;</w:t>
      </w:r>
      <w:r w:rsidRPr="006D56E8">
        <w:rPr>
          <w:i/>
        </w:rPr>
        <w:t xml:space="preserve"> </w:t>
      </w:r>
      <w:proofErr w:type="spellStart"/>
      <w:r w:rsidRPr="006D56E8">
        <w:t>Pudasaini</w:t>
      </w:r>
      <w:proofErr w:type="spellEnd"/>
      <w:r w:rsidRPr="006D56E8">
        <w:t>,</w:t>
      </w:r>
      <w:r w:rsidRPr="006D56E8">
        <w:rPr>
          <w:i/>
        </w:rPr>
        <w:t xml:space="preserve"> </w:t>
      </w:r>
      <w:r w:rsidRPr="006D56E8">
        <w:t>N.;</w:t>
      </w:r>
      <w:r w:rsidRPr="006D56E8">
        <w:rPr>
          <w:i/>
        </w:rPr>
        <w:t xml:space="preserve"> </w:t>
      </w:r>
      <w:r w:rsidRPr="006D56E8">
        <w:t>Dhakal,</w:t>
      </w:r>
      <w:r w:rsidRPr="006D56E8">
        <w:rPr>
          <w:i/>
        </w:rPr>
        <w:t xml:space="preserve"> </w:t>
      </w:r>
      <w:r w:rsidRPr="006D56E8">
        <w:t>R.</w:t>
      </w:r>
      <w:r w:rsidRPr="006D56E8">
        <w:rPr>
          <w:i/>
        </w:rPr>
        <w:t xml:space="preserve"> </w:t>
      </w:r>
      <w:proofErr w:type="spellStart"/>
      <w:r w:rsidRPr="006D56E8">
        <w:t>Agro</w:t>
      </w:r>
      <w:proofErr w:type="spellEnd"/>
      <w:r w:rsidRPr="006D56E8">
        <w:t>-Morphological</w:t>
      </w:r>
      <w:r w:rsidRPr="006D56E8">
        <w:rPr>
          <w:i/>
        </w:rPr>
        <w:t xml:space="preserve"> </w:t>
      </w:r>
      <w:r w:rsidRPr="006D56E8">
        <w:t>Diversity</w:t>
      </w:r>
      <w:r w:rsidRPr="006D56E8">
        <w:rPr>
          <w:i/>
        </w:rPr>
        <w:t xml:space="preserve"> </w:t>
      </w:r>
      <w:r w:rsidRPr="006D56E8">
        <w:t>of</w:t>
      </w:r>
      <w:r w:rsidRPr="006D56E8">
        <w:rPr>
          <w:i/>
        </w:rPr>
        <w:t xml:space="preserve"> </w:t>
      </w:r>
      <w:r w:rsidRPr="006D56E8">
        <w:t>Nepalese</w:t>
      </w:r>
      <w:r w:rsidRPr="006D56E8">
        <w:rPr>
          <w:i/>
        </w:rPr>
        <w:t xml:space="preserve"> </w:t>
      </w:r>
      <w:r w:rsidRPr="006D56E8">
        <w:t>Naked</w:t>
      </w:r>
      <w:r w:rsidRPr="006D56E8">
        <w:rPr>
          <w:i/>
        </w:rPr>
        <w:t xml:space="preserve"> </w:t>
      </w:r>
      <w:r w:rsidRPr="006D56E8">
        <w:t>Barley</w:t>
      </w:r>
      <w:r w:rsidRPr="006D56E8">
        <w:rPr>
          <w:i/>
        </w:rPr>
        <w:t xml:space="preserve"> </w:t>
      </w:r>
      <w:r w:rsidRPr="006D56E8">
        <w:t>Landraces.</w:t>
      </w:r>
      <w:r w:rsidRPr="006D56E8">
        <w:rPr>
          <w:i/>
        </w:rPr>
        <w:t xml:space="preserve"> </w:t>
      </w:r>
      <w:r w:rsidRPr="006D56E8">
        <w:rPr>
          <w:i/>
          <w:iCs/>
        </w:rPr>
        <w:t xml:space="preserve">Agric. Food </w:t>
      </w:r>
      <w:proofErr w:type="spellStart"/>
      <w:r w:rsidRPr="006D56E8">
        <w:rPr>
          <w:i/>
          <w:iCs/>
        </w:rPr>
        <w:t>Secur</w:t>
      </w:r>
      <w:proofErr w:type="spellEnd"/>
      <w:r w:rsidRPr="006D56E8">
        <w:rPr>
          <w:i/>
          <w:iCs/>
        </w:rPr>
        <w:t xml:space="preserve">. </w:t>
      </w:r>
      <w:r w:rsidRPr="006D56E8">
        <w:rPr>
          <w:b/>
          <w:bCs/>
        </w:rPr>
        <w:t>2018</w:t>
      </w:r>
      <w:r w:rsidRPr="006D56E8">
        <w:t>,</w:t>
      </w:r>
      <w:r w:rsidRPr="006D56E8">
        <w:rPr>
          <w:i/>
        </w:rPr>
        <w:t xml:space="preserve"> </w:t>
      </w:r>
      <w:r w:rsidRPr="006D56E8">
        <w:rPr>
          <w:i/>
          <w:iCs/>
        </w:rPr>
        <w:t>7</w:t>
      </w:r>
      <w:r w:rsidRPr="006D56E8">
        <w:t>,</w:t>
      </w:r>
      <w:r w:rsidRPr="006D56E8">
        <w:rPr>
          <w:i/>
        </w:rPr>
        <w:t xml:space="preserve"> </w:t>
      </w:r>
      <w:r w:rsidRPr="006D56E8">
        <w:t>86.</w:t>
      </w:r>
      <w:r w:rsidRPr="006D56E8">
        <w:rPr>
          <w:i/>
        </w:rPr>
        <w:t xml:space="preserve"> </w:t>
      </w:r>
      <w:r w:rsidRPr="006D56E8">
        <w:t>https://doi.org/10.1186/s40066-018-0238-5.</w:t>
      </w:r>
    </w:p>
    <w:p w14:paraId="36CBA435" w14:textId="77777777" w:rsidR="00D81577" w:rsidRPr="006D56E8" w:rsidRDefault="00D81577" w:rsidP="00D81577">
      <w:pPr>
        <w:pStyle w:val="MDPI81references"/>
        <w:numPr>
          <w:ilvl w:val="0"/>
          <w:numId w:val="15"/>
        </w:numPr>
      </w:pPr>
      <w:proofErr w:type="spellStart"/>
      <w:r w:rsidRPr="006D56E8">
        <w:t>Bessega</w:t>
      </w:r>
      <w:proofErr w:type="spellEnd"/>
      <w:r w:rsidRPr="006D56E8">
        <w:t>,</w:t>
      </w:r>
      <w:r w:rsidRPr="006D56E8">
        <w:rPr>
          <w:i/>
        </w:rPr>
        <w:t xml:space="preserve"> </w:t>
      </w:r>
      <w:r w:rsidRPr="006D56E8">
        <w:t>C.;</w:t>
      </w:r>
      <w:r w:rsidRPr="006D56E8">
        <w:rPr>
          <w:i/>
        </w:rPr>
        <w:t xml:space="preserve"> </w:t>
      </w:r>
      <w:r w:rsidRPr="006D56E8">
        <w:t>Cony,</w:t>
      </w:r>
      <w:r w:rsidRPr="006D56E8">
        <w:rPr>
          <w:i/>
        </w:rPr>
        <w:t xml:space="preserve"> </w:t>
      </w:r>
      <w:r w:rsidRPr="006D56E8">
        <w:t>M.;</w:t>
      </w:r>
      <w:r w:rsidRPr="006D56E8">
        <w:rPr>
          <w:i/>
        </w:rPr>
        <w:t xml:space="preserve"> </w:t>
      </w:r>
      <w:proofErr w:type="spellStart"/>
      <w:r w:rsidRPr="006D56E8">
        <w:t>Pometti</w:t>
      </w:r>
      <w:proofErr w:type="spellEnd"/>
      <w:r w:rsidRPr="006D56E8">
        <w:t>,</w:t>
      </w:r>
      <w:r w:rsidRPr="006D56E8">
        <w:rPr>
          <w:i/>
        </w:rPr>
        <w:t xml:space="preserve"> </w:t>
      </w:r>
      <w:r w:rsidRPr="006D56E8">
        <w:t>C.</w:t>
      </w:r>
      <w:r w:rsidRPr="006D56E8">
        <w:rPr>
          <w:i/>
        </w:rPr>
        <w:t xml:space="preserve"> </w:t>
      </w:r>
      <w:r w:rsidRPr="006D56E8">
        <w:t>Genetic</w:t>
      </w:r>
      <w:r w:rsidRPr="006D56E8">
        <w:rPr>
          <w:i/>
        </w:rPr>
        <w:t xml:space="preserve"> </w:t>
      </w:r>
      <w:r w:rsidRPr="006D56E8">
        <w:t>Zones</w:t>
      </w:r>
      <w:r w:rsidRPr="006D56E8">
        <w:rPr>
          <w:i/>
        </w:rPr>
        <w:t xml:space="preserve"> </w:t>
      </w:r>
      <w:r w:rsidRPr="006D56E8">
        <w:t>of</w:t>
      </w:r>
      <w:r w:rsidRPr="006D56E8">
        <w:rPr>
          <w:i/>
        </w:rPr>
        <w:t xml:space="preserve"> </w:t>
      </w:r>
      <w:proofErr w:type="spellStart"/>
      <w:r w:rsidRPr="006D56E8">
        <w:rPr>
          <w:i/>
          <w:iCs/>
        </w:rPr>
        <w:t>Neltuma</w:t>
      </w:r>
      <w:proofErr w:type="spellEnd"/>
      <w:r w:rsidRPr="006D56E8">
        <w:rPr>
          <w:i/>
          <w:iCs/>
        </w:rPr>
        <w:t xml:space="preserve"> </w:t>
      </w:r>
      <w:proofErr w:type="spellStart"/>
      <w:r w:rsidRPr="006D56E8">
        <w:rPr>
          <w:i/>
          <w:iCs/>
        </w:rPr>
        <w:t>flexuosa</w:t>
      </w:r>
      <w:proofErr w:type="spellEnd"/>
      <w:r w:rsidRPr="006D56E8">
        <w:t>,</w:t>
      </w:r>
      <w:r w:rsidRPr="006D56E8">
        <w:rPr>
          <w:i/>
        </w:rPr>
        <w:t xml:space="preserve"> </w:t>
      </w:r>
      <w:r w:rsidRPr="006D56E8">
        <w:t>the</w:t>
      </w:r>
      <w:r w:rsidRPr="006D56E8">
        <w:rPr>
          <w:i/>
        </w:rPr>
        <w:t xml:space="preserve"> </w:t>
      </w:r>
      <w:proofErr w:type="spellStart"/>
      <w:r w:rsidRPr="006D56E8">
        <w:t>Algarrobo</w:t>
      </w:r>
      <w:proofErr w:type="spellEnd"/>
      <w:r w:rsidRPr="006D56E8">
        <w:rPr>
          <w:i/>
        </w:rPr>
        <w:t xml:space="preserve"> </w:t>
      </w:r>
      <w:r w:rsidRPr="006D56E8">
        <w:t>Tree</w:t>
      </w:r>
      <w:r w:rsidRPr="006D56E8">
        <w:rPr>
          <w:i/>
        </w:rPr>
        <w:t xml:space="preserve"> </w:t>
      </w:r>
      <w:r w:rsidRPr="006D56E8">
        <w:t>from</w:t>
      </w:r>
      <w:r w:rsidRPr="006D56E8">
        <w:rPr>
          <w:i/>
        </w:rPr>
        <w:t xml:space="preserve"> </w:t>
      </w:r>
      <w:r w:rsidRPr="006D56E8">
        <w:t>the</w:t>
      </w:r>
      <w:r w:rsidRPr="006D56E8">
        <w:rPr>
          <w:i/>
        </w:rPr>
        <w:t xml:space="preserve"> </w:t>
      </w:r>
      <w:r w:rsidRPr="006D56E8">
        <w:t>Monte</w:t>
      </w:r>
      <w:r w:rsidRPr="006D56E8">
        <w:rPr>
          <w:i/>
        </w:rPr>
        <w:t xml:space="preserve"> </w:t>
      </w:r>
      <w:r w:rsidRPr="006D56E8">
        <w:t>Desert</w:t>
      </w:r>
      <w:r w:rsidRPr="006D56E8">
        <w:rPr>
          <w:i/>
        </w:rPr>
        <w:t xml:space="preserve"> </w:t>
      </w:r>
      <w:r w:rsidRPr="006D56E8">
        <w:t>in</w:t>
      </w:r>
      <w:r w:rsidRPr="006D56E8">
        <w:rPr>
          <w:i/>
        </w:rPr>
        <w:t xml:space="preserve"> </w:t>
      </w:r>
      <w:r w:rsidRPr="006D56E8">
        <w:t>Argentina.</w:t>
      </w:r>
      <w:r w:rsidRPr="006D56E8">
        <w:rPr>
          <w:i/>
        </w:rPr>
        <w:t xml:space="preserve"> </w:t>
      </w:r>
      <w:r w:rsidRPr="006D56E8">
        <w:rPr>
          <w:i/>
          <w:iCs/>
        </w:rPr>
        <w:t xml:space="preserve">For. Ecol. Manag. </w:t>
      </w:r>
      <w:r w:rsidRPr="006D56E8">
        <w:rPr>
          <w:b/>
          <w:bCs/>
        </w:rPr>
        <w:t>2025</w:t>
      </w:r>
      <w:r w:rsidRPr="006D56E8">
        <w:t>,</w:t>
      </w:r>
      <w:r w:rsidRPr="006D56E8">
        <w:rPr>
          <w:i/>
        </w:rPr>
        <w:t xml:space="preserve"> </w:t>
      </w:r>
      <w:r w:rsidRPr="006D56E8">
        <w:rPr>
          <w:i/>
          <w:iCs/>
        </w:rPr>
        <w:t>586</w:t>
      </w:r>
      <w:r w:rsidRPr="006D56E8">
        <w:t>,</w:t>
      </w:r>
      <w:r w:rsidRPr="006D56E8">
        <w:rPr>
          <w:i/>
        </w:rPr>
        <w:t xml:space="preserve"> </w:t>
      </w:r>
      <w:r w:rsidRPr="006D56E8">
        <w:t>122715.</w:t>
      </w:r>
      <w:r w:rsidRPr="006D56E8">
        <w:rPr>
          <w:i/>
        </w:rPr>
        <w:t xml:space="preserve"> </w:t>
      </w:r>
      <w:r w:rsidRPr="006D56E8">
        <w:t>https://doi.org/10.1016/j.foreco.2025.122715.</w:t>
      </w:r>
    </w:p>
    <w:p w14:paraId="3D67531B" w14:textId="77777777" w:rsidR="00D81577" w:rsidRPr="006D56E8" w:rsidRDefault="00D81577" w:rsidP="00D81577">
      <w:pPr>
        <w:pStyle w:val="MDPI81references"/>
        <w:numPr>
          <w:ilvl w:val="0"/>
          <w:numId w:val="15"/>
        </w:numPr>
      </w:pPr>
      <w:r w:rsidRPr="006D56E8">
        <w:t>Vega,</w:t>
      </w:r>
      <w:r w:rsidRPr="006D56E8">
        <w:rPr>
          <w:i/>
        </w:rPr>
        <w:t xml:space="preserve"> </w:t>
      </w:r>
      <w:r w:rsidRPr="006D56E8">
        <w:t>M.V.;</w:t>
      </w:r>
      <w:r w:rsidRPr="006D56E8">
        <w:rPr>
          <w:i/>
        </w:rPr>
        <w:t xml:space="preserve"> </w:t>
      </w:r>
      <w:proofErr w:type="spellStart"/>
      <w:r w:rsidRPr="006D56E8">
        <w:t>Saidman</w:t>
      </w:r>
      <w:proofErr w:type="spellEnd"/>
      <w:r w:rsidRPr="006D56E8">
        <w:t>,</w:t>
      </w:r>
      <w:r w:rsidRPr="006D56E8">
        <w:rPr>
          <w:i/>
        </w:rPr>
        <w:t xml:space="preserve"> </w:t>
      </w:r>
      <w:r w:rsidRPr="006D56E8">
        <w:t>B.O.;</w:t>
      </w:r>
      <w:r w:rsidRPr="006D56E8">
        <w:rPr>
          <w:i/>
        </w:rPr>
        <w:t xml:space="preserve"> </w:t>
      </w:r>
      <w:r w:rsidRPr="006D56E8">
        <w:t>Vilardi,</w:t>
      </w:r>
      <w:r w:rsidRPr="006D56E8">
        <w:rPr>
          <w:i/>
        </w:rPr>
        <w:t xml:space="preserve"> </w:t>
      </w:r>
      <w:r w:rsidRPr="006D56E8">
        <w:t>J.C.;</w:t>
      </w:r>
      <w:r w:rsidRPr="006D56E8">
        <w:rPr>
          <w:i/>
        </w:rPr>
        <w:t xml:space="preserve"> </w:t>
      </w:r>
      <w:r w:rsidRPr="006D56E8">
        <w:t>Vega,</w:t>
      </w:r>
      <w:r w:rsidRPr="006D56E8">
        <w:rPr>
          <w:i/>
        </w:rPr>
        <w:t xml:space="preserve"> </w:t>
      </w:r>
      <w:r w:rsidRPr="006D56E8">
        <w:t>M.V.;</w:t>
      </w:r>
      <w:r w:rsidRPr="006D56E8">
        <w:rPr>
          <w:i/>
        </w:rPr>
        <w:t xml:space="preserve"> </w:t>
      </w:r>
      <w:proofErr w:type="spellStart"/>
      <w:r w:rsidRPr="006D56E8">
        <w:t>Saidman</w:t>
      </w:r>
      <w:proofErr w:type="spellEnd"/>
      <w:r w:rsidRPr="006D56E8">
        <w:t>,</w:t>
      </w:r>
      <w:r w:rsidRPr="006D56E8">
        <w:rPr>
          <w:i/>
        </w:rPr>
        <w:t xml:space="preserve"> </w:t>
      </w:r>
      <w:r w:rsidRPr="006D56E8">
        <w:t>B.O.;</w:t>
      </w:r>
      <w:r w:rsidRPr="006D56E8">
        <w:rPr>
          <w:i/>
        </w:rPr>
        <w:t xml:space="preserve"> </w:t>
      </w:r>
      <w:r w:rsidRPr="006D56E8">
        <w:t>Vilardi,</w:t>
      </w:r>
      <w:r w:rsidRPr="006D56E8">
        <w:rPr>
          <w:i/>
        </w:rPr>
        <w:t xml:space="preserve"> </w:t>
      </w:r>
      <w:r w:rsidRPr="006D56E8">
        <w:t>J.C.</w:t>
      </w:r>
      <w:r w:rsidRPr="006D56E8">
        <w:rPr>
          <w:i/>
        </w:rPr>
        <w:t xml:space="preserve"> </w:t>
      </w:r>
      <w:r w:rsidRPr="006D56E8">
        <w:t>Spatial</w:t>
      </w:r>
      <w:r w:rsidRPr="006D56E8">
        <w:rPr>
          <w:i/>
        </w:rPr>
        <w:t xml:space="preserve"> </w:t>
      </w:r>
      <w:r w:rsidRPr="006D56E8">
        <w:t>Structure</w:t>
      </w:r>
      <w:r w:rsidRPr="006D56E8">
        <w:rPr>
          <w:i/>
        </w:rPr>
        <w:t xml:space="preserve"> </w:t>
      </w:r>
      <w:r w:rsidRPr="006D56E8">
        <w:t>of</w:t>
      </w:r>
      <w:r w:rsidRPr="006D56E8">
        <w:rPr>
          <w:i/>
        </w:rPr>
        <w:t xml:space="preserve"> </w:t>
      </w:r>
      <w:r w:rsidRPr="006D56E8">
        <w:t>Phenotypic</w:t>
      </w:r>
      <w:r w:rsidRPr="006D56E8">
        <w:rPr>
          <w:i/>
        </w:rPr>
        <w:t xml:space="preserve"> </w:t>
      </w:r>
      <w:r w:rsidRPr="006D56E8">
        <w:t>Traits</w:t>
      </w:r>
      <w:r w:rsidRPr="006D56E8">
        <w:rPr>
          <w:i/>
        </w:rPr>
        <w:t xml:space="preserve"> </w:t>
      </w:r>
      <w:r w:rsidRPr="006D56E8">
        <w:t>in</w:t>
      </w:r>
      <w:r w:rsidRPr="006D56E8">
        <w:rPr>
          <w:i/>
        </w:rPr>
        <w:t xml:space="preserve"> </w:t>
      </w:r>
      <w:r w:rsidRPr="006D56E8">
        <w:t>Seven</w:t>
      </w:r>
      <w:r w:rsidRPr="006D56E8">
        <w:rPr>
          <w:i/>
        </w:rPr>
        <w:t xml:space="preserve"> </w:t>
      </w:r>
      <w:r w:rsidRPr="006D56E8">
        <w:t>Provenances</w:t>
      </w:r>
      <w:r w:rsidRPr="006D56E8">
        <w:rPr>
          <w:i/>
        </w:rPr>
        <w:t xml:space="preserve"> </w:t>
      </w:r>
      <w:r w:rsidRPr="006D56E8">
        <w:t>of</w:t>
      </w:r>
      <w:r w:rsidRPr="006D56E8">
        <w:rPr>
          <w:i/>
        </w:rPr>
        <w:t xml:space="preserve"> </w:t>
      </w:r>
      <w:proofErr w:type="spellStart"/>
      <w:r w:rsidRPr="006D56E8">
        <w:rPr>
          <w:i/>
          <w:iCs/>
        </w:rPr>
        <w:t>Neltuma</w:t>
      </w:r>
      <w:proofErr w:type="spellEnd"/>
      <w:r w:rsidRPr="006D56E8">
        <w:rPr>
          <w:i/>
          <w:iCs/>
        </w:rPr>
        <w:t xml:space="preserve"> alba</w:t>
      </w:r>
      <w:r w:rsidRPr="006D56E8">
        <w:rPr>
          <w:i/>
        </w:rPr>
        <w:t xml:space="preserve"> </w:t>
      </w:r>
      <w:r w:rsidRPr="006D56E8">
        <w:t>(Fabaceae).</w:t>
      </w:r>
      <w:r w:rsidRPr="006D56E8">
        <w:rPr>
          <w:i/>
        </w:rPr>
        <w:t xml:space="preserve"> </w:t>
      </w:r>
      <w:proofErr w:type="spellStart"/>
      <w:r w:rsidRPr="006D56E8">
        <w:rPr>
          <w:i/>
          <w:iCs/>
        </w:rPr>
        <w:t>Boletín</w:t>
      </w:r>
      <w:proofErr w:type="spellEnd"/>
      <w:r w:rsidRPr="006D56E8">
        <w:rPr>
          <w:i/>
          <w:iCs/>
        </w:rPr>
        <w:t xml:space="preserve"> Soc. Argent. </w:t>
      </w:r>
      <w:proofErr w:type="spellStart"/>
      <w:r w:rsidRPr="006D56E8">
        <w:rPr>
          <w:i/>
          <w:iCs/>
        </w:rPr>
        <w:t>Botánica</w:t>
      </w:r>
      <w:proofErr w:type="spellEnd"/>
      <w:r w:rsidRPr="006D56E8">
        <w:rPr>
          <w:i/>
        </w:rPr>
        <w:t xml:space="preserve"> </w:t>
      </w:r>
      <w:r w:rsidRPr="006D56E8">
        <w:rPr>
          <w:b/>
          <w:bCs/>
        </w:rPr>
        <w:t>2023</w:t>
      </w:r>
      <w:r w:rsidRPr="006D56E8">
        <w:t>,</w:t>
      </w:r>
      <w:r w:rsidRPr="006D56E8">
        <w:rPr>
          <w:i/>
        </w:rPr>
        <w:t xml:space="preserve"> </w:t>
      </w:r>
      <w:r w:rsidRPr="006D56E8">
        <w:rPr>
          <w:i/>
          <w:iCs/>
        </w:rPr>
        <w:t>58</w:t>
      </w:r>
      <w:r w:rsidRPr="006D56E8">
        <w:t>,</w:t>
      </w:r>
      <w:r w:rsidRPr="006D56E8">
        <w:rPr>
          <w:i/>
        </w:rPr>
        <w:t xml:space="preserve"> </w:t>
      </w:r>
      <w:r w:rsidRPr="006D56E8">
        <w:t>6.</w:t>
      </w:r>
      <w:r w:rsidRPr="006D56E8">
        <w:rPr>
          <w:i/>
        </w:rPr>
        <w:t xml:space="preserve"> </w:t>
      </w:r>
      <w:r w:rsidRPr="006D56E8">
        <w:t>https://doi.org/10.31055/1851.2372.v58.n4.39224.</w:t>
      </w:r>
    </w:p>
    <w:p w14:paraId="3FEC0215" w14:textId="77777777" w:rsidR="00D81577" w:rsidRPr="006D56E8" w:rsidRDefault="00D81577" w:rsidP="00D81577">
      <w:pPr>
        <w:pStyle w:val="MDPI81references"/>
        <w:numPr>
          <w:ilvl w:val="0"/>
          <w:numId w:val="15"/>
        </w:numPr>
      </w:pPr>
      <w:r w:rsidRPr="00062DC2">
        <w:t>Esparza-Orozco,</w:t>
      </w:r>
      <w:r w:rsidRPr="00062DC2">
        <w:rPr>
          <w:i/>
        </w:rPr>
        <w:t xml:space="preserve"> </w:t>
      </w:r>
      <w:r w:rsidRPr="00062DC2">
        <w:t>A.;</w:t>
      </w:r>
      <w:r w:rsidRPr="00062DC2">
        <w:rPr>
          <w:i/>
        </w:rPr>
        <w:t xml:space="preserve"> </w:t>
      </w:r>
      <w:r w:rsidRPr="00062DC2">
        <w:t>Carranza-Becerra,</w:t>
      </w:r>
      <w:r w:rsidRPr="00062DC2">
        <w:rPr>
          <w:i/>
        </w:rPr>
        <w:t xml:space="preserve"> </w:t>
      </w:r>
      <w:r w:rsidRPr="00062DC2">
        <w:t>L.;</w:t>
      </w:r>
      <w:r w:rsidRPr="00062DC2">
        <w:rPr>
          <w:i/>
        </w:rPr>
        <w:t xml:space="preserve"> </w:t>
      </w:r>
      <w:r w:rsidRPr="00062DC2">
        <w:t>Delgadillo-Ruiz,</w:t>
      </w:r>
      <w:r w:rsidRPr="00062DC2">
        <w:rPr>
          <w:i/>
        </w:rPr>
        <w:t xml:space="preserve"> </w:t>
      </w:r>
      <w:r w:rsidRPr="00062DC2">
        <w:t>L.;</w:t>
      </w:r>
      <w:r w:rsidRPr="00062DC2">
        <w:rPr>
          <w:i/>
        </w:rPr>
        <w:t xml:space="preserve"> </w:t>
      </w:r>
      <w:proofErr w:type="spellStart"/>
      <w:r w:rsidRPr="00062DC2">
        <w:t>Bollaín</w:t>
      </w:r>
      <w:proofErr w:type="spellEnd"/>
      <w:r w:rsidRPr="00062DC2">
        <w:rPr>
          <w:i/>
        </w:rPr>
        <w:t xml:space="preserve"> </w:t>
      </w:r>
      <w:r w:rsidRPr="00062DC2">
        <w:t>y</w:t>
      </w:r>
      <w:r w:rsidRPr="00062DC2">
        <w:rPr>
          <w:i/>
        </w:rPr>
        <w:t xml:space="preserve"> </w:t>
      </w:r>
      <w:r w:rsidRPr="00062DC2">
        <w:t>Goytia,</w:t>
      </w:r>
      <w:r w:rsidRPr="00062DC2">
        <w:rPr>
          <w:i/>
        </w:rPr>
        <w:t xml:space="preserve"> </w:t>
      </w:r>
      <w:r w:rsidRPr="00062DC2">
        <w:t>J.J.;</w:t>
      </w:r>
      <w:r w:rsidRPr="00062DC2">
        <w:rPr>
          <w:i/>
        </w:rPr>
        <w:t xml:space="preserve"> </w:t>
      </w:r>
      <w:proofErr w:type="spellStart"/>
      <w:r w:rsidRPr="00062DC2">
        <w:t>Gaytán</w:t>
      </w:r>
      <w:proofErr w:type="spellEnd"/>
      <w:r w:rsidRPr="00062DC2">
        <w:t>-Saldaña,</w:t>
      </w:r>
      <w:r w:rsidRPr="00062DC2">
        <w:rPr>
          <w:i/>
        </w:rPr>
        <w:t xml:space="preserve"> </w:t>
      </w:r>
      <w:r w:rsidRPr="00062DC2">
        <w:t>N.A.;</w:t>
      </w:r>
      <w:r w:rsidRPr="00062DC2">
        <w:rPr>
          <w:i/>
        </w:rPr>
        <w:t xml:space="preserve"> </w:t>
      </w:r>
      <w:r w:rsidRPr="00062DC2">
        <w:t>Mandujano-García,</w:t>
      </w:r>
      <w:r w:rsidRPr="00062DC2">
        <w:rPr>
          <w:i/>
        </w:rPr>
        <w:t xml:space="preserve"> </w:t>
      </w:r>
      <w:r w:rsidRPr="00062DC2">
        <w:t>C.D.;</w:t>
      </w:r>
      <w:r w:rsidRPr="00062DC2">
        <w:rPr>
          <w:i/>
        </w:rPr>
        <w:t xml:space="preserve"> </w:t>
      </w:r>
      <w:r w:rsidRPr="00062DC2">
        <w:t>Delgadillo-Ruiz,</w:t>
      </w:r>
      <w:r w:rsidRPr="00062DC2">
        <w:rPr>
          <w:i/>
        </w:rPr>
        <w:t xml:space="preserve"> </w:t>
      </w:r>
      <w:r w:rsidRPr="00062DC2">
        <w:t>E.;</w:t>
      </w:r>
      <w:r w:rsidRPr="00062DC2">
        <w:rPr>
          <w:i/>
        </w:rPr>
        <w:t xml:space="preserve"> </w:t>
      </w:r>
      <w:r w:rsidRPr="00062DC2">
        <w:t>Michel-López,</w:t>
      </w:r>
      <w:r w:rsidRPr="00062DC2">
        <w:rPr>
          <w:i/>
        </w:rPr>
        <w:t xml:space="preserve"> </w:t>
      </w:r>
      <w:r w:rsidRPr="00062DC2">
        <w:t>C.Y.;</w:t>
      </w:r>
      <w:r w:rsidRPr="00062DC2">
        <w:rPr>
          <w:i/>
        </w:rPr>
        <w:t xml:space="preserve"> </w:t>
      </w:r>
      <w:r w:rsidRPr="00062DC2">
        <w:t>Huerta-García,</w:t>
      </w:r>
      <w:r w:rsidRPr="00062DC2">
        <w:rPr>
          <w:i/>
        </w:rPr>
        <w:t xml:space="preserve"> </w:t>
      </w:r>
      <w:r w:rsidRPr="00062DC2">
        <w:t>J.;</w:t>
      </w:r>
      <w:r w:rsidRPr="00062DC2">
        <w:rPr>
          <w:i/>
        </w:rPr>
        <w:t xml:space="preserve"> </w:t>
      </w:r>
      <w:r w:rsidRPr="00062DC2">
        <w:t>Valladares-Carranza,</w:t>
      </w:r>
      <w:r w:rsidRPr="00062DC2">
        <w:rPr>
          <w:i/>
        </w:rPr>
        <w:t xml:space="preserve"> </w:t>
      </w:r>
      <w:r w:rsidRPr="00062DC2">
        <w:t>B.;</w:t>
      </w:r>
      <w:r w:rsidRPr="00062DC2">
        <w:rPr>
          <w:i/>
        </w:rPr>
        <w:t xml:space="preserve"> </w:t>
      </w:r>
      <w:r w:rsidRPr="00062DC2">
        <w:t>et</w:t>
      </w:r>
      <w:r w:rsidRPr="00062DC2">
        <w:rPr>
          <w:i/>
        </w:rPr>
        <w:t xml:space="preserve"> </w:t>
      </w:r>
      <w:r w:rsidRPr="00062DC2">
        <w:t>al.</w:t>
      </w:r>
      <w:r w:rsidRPr="00062DC2">
        <w:rPr>
          <w:i/>
        </w:rPr>
        <w:t xml:space="preserve"> </w:t>
      </w:r>
      <w:r w:rsidRPr="006D56E8">
        <w:t>Environmental</w:t>
      </w:r>
      <w:r w:rsidRPr="006D56E8">
        <w:rPr>
          <w:i/>
        </w:rPr>
        <w:t xml:space="preserve"> </w:t>
      </w:r>
      <w:r w:rsidRPr="006D56E8">
        <w:t>Heterogeneity</w:t>
      </w:r>
      <w:r w:rsidRPr="006D56E8">
        <w:rPr>
          <w:i/>
        </w:rPr>
        <w:t xml:space="preserve"> </w:t>
      </w:r>
      <w:r w:rsidRPr="006D56E8">
        <w:t>Drives</w:t>
      </w:r>
      <w:r w:rsidRPr="006D56E8">
        <w:rPr>
          <w:i/>
        </w:rPr>
        <w:t xml:space="preserve"> </w:t>
      </w:r>
      <w:r w:rsidRPr="006D56E8">
        <w:t>Secondary</w:t>
      </w:r>
      <w:r w:rsidRPr="006D56E8">
        <w:rPr>
          <w:i/>
        </w:rPr>
        <w:t xml:space="preserve"> </w:t>
      </w:r>
      <w:r w:rsidRPr="006D56E8">
        <w:t>Metabolite</w:t>
      </w:r>
      <w:r w:rsidRPr="006D56E8">
        <w:rPr>
          <w:i/>
        </w:rPr>
        <w:t xml:space="preserve"> </w:t>
      </w:r>
      <w:r w:rsidRPr="006D56E8">
        <w:t>Diversity</w:t>
      </w:r>
      <w:r w:rsidRPr="006D56E8">
        <w:rPr>
          <w:i/>
        </w:rPr>
        <w:t xml:space="preserve"> </w:t>
      </w:r>
      <w:r w:rsidRPr="006D56E8">
        <w:t>from</w:t>
      </w:r>
      <w:r w:rsidRPr="006D56E8">
        <w:rPr>
          <w:i/>
        </w:rPr>
        <w:t xml:space="preserve"> </w:t>
      </w:r>
      <w:r w:rsidRPr="006D56E8">
        <w:t>Mesquite</w:t>
      </w:r>
      <w:r w:rsidRPr="006D56E8">
        <w:rPr>
          <w:i/>
        </w:rPr>
        <w:t xml:space="preserve"> </w:t>
      </w:r>
      <w:r w:rsidRPr="006D56E8">
        <w:t>Pods</w:t>
      </w:r>
      <w:r w:rsidRPr="006D56E8">
        <w:rPr>
          <w:i/>
        </w:rPr>
        <w:t xml:space="preserve"> </w:t>
      </w:r>
      <w:r w:rsidRPr="006D56E8">
        <w:t>in</w:t>
      </w:r>
      <w:r w:rsidRPr="006D56E8">
        <w:rPr>
          <w:i/>
        </w:rPr>
        <w:t xml:space="preserve"> </w:t>
      </w:r>
      <w:r w:rsidRPr="006D56E8">
        <w:t>Semiarid</w:t>
      </w:r>
      <w:r w:rsidRPr="006D56E8">
        <w:rPr>
          <w:i/>
        </w:rPr>
        <w:t xml:space="preserve"> </w:t>
      </w:r>
      <w:r w:rsidRPr="006D56E8">
        <w:t>Regions.</w:t>
      </w:r>
      <w:r w:rsidRPr="006D56E8">
        <w:rPr>
          <w:i/>
        </w:rPr>
        <w:t xml:space="preserve"> </w:t>
      </w:r>
      <w:r w:rsidRPr="006D56E8">
        <w:rPr>
          <w:i/>
          <w:iCs/>
        </w:rPr>
        <w:t>Ecologies</w:t>
      </w:r>
      <w:r w:rsidRPr="006D56E8">
        <w:rPr>
          <w:i/>
        </w:rPr>
        <w:t xml:space="preserve"> </w:t>
      </w:r>
      <w:r w:rsidRPr="006D56E8">
        <w:rPr>
          <w:b/>
          <w:bCs/>
        </w:rPr>
        <w:t>2025</w:t>
      </w:r>
      <w:r w:rsidRPr="006D56E8">
        <w:t>,</w:t>
      </w:r>
      <w:r w:rsidRPr="006D56E8">
        <w:rPr>
          <w:i/>
        </w:rPr>
        <w:t xml:space="preserve"> </w:t>
      </w:r>
      <w:r w:rsidRPr="006D56E8">
        <w:rPr>
          <w:i/>
          <w:iCs/>
        </w:rPr>
        <w:t>6</w:t>
      </w:r>
      <w:r w:rsidRPr="006D56E8">
        <w:t>,</w:t>
      </w:r>
      <w:r w:rsidRPr="006D56E8">
        <w:rPr>
          <w:i/>
        </w:rPr>
        <w:t xml:space="preserve"> </w:t>
      </w:r>
      <w:r w:rsidRPr="006D56E8">
        <w:t>19.</w:t>
      </w:r>
      <w:r w:rsidRPr="006D56E8">
        <w:rPr>
          <w:i/>
        </w:rPr>
        <w:t xml:space="preserve"> </w:t>
      </w:r>
      <w:r w:rsidRPr="006D56E8">
        <w:t>https://doi.org/10.3390/ecologies6010019.</w:t>
      </w:r>
    </w:p>
    <w:p w14:paraId="5C18C036" w14:textId="77777777" w:rsidR="00D81577" w:rsidRPr="006D56E8" w:rsidRDefault="00D81577" w:rsidP="00D81577">
      <w:pPr>
        <w:pStyle w:val="MDPI81references"/>
        <w:numPr>
          <w:ilvl w:val="0"/>
          <w:numId w:val="15"/>
        </w:numPr>
      </w:pPr>
      <w:r w:rsidRPr="006D56E8">
        <w:t>Vidaković,</w:t>
      </w:r>
      <w:r w:rsidRPr="006D56E8">
        <w:rPr>
          <w:i/>
        </w:rPr>
        <w:t xml:space="preserve"> </w:t>
      </w:r>
      <w:r w:rsidRPr="006D56E8">
        <w:t>A.;</w:t>
      </w:r>
      <w:r w:rsidRPr="006D56E8">
        <w:rPr>
          <w:i/>
        </w:rPr>
        <w:t xml:space="preserve"> </w:t>
      </w:r>
      <w:r w:rsidRPr="006D56E8">
        <w:t>Liber,</w:t>
      </w:r>
      <w:r w:rsidRPr="006D56E8">
        <w:rPr>
          <w:i/>
        </w:rPr>
        <w:t xml:space="preserve"> </w:t>
      </w:r>
      <w:r w:rsidRPr="006D56E8">
        <w:t>Z.;</w:t>
      </w:r>
      <w:r w:rsidRPr="006D56E8">
        <w:rPr>
          <w:i/>
        </w:rPr>
        <w:t xml:space="preserve"> </w:t>
      </w:r>
      <w:proofErr w:type="spellStart"/>
      <w:r w:rsidRPr="006D56E8">
        <w:t>Šatović</w:t>
      </w:r>
      <w:proofErr w:type="spellEnd"/>
      <w:r w:rsidRPr="006D56E8">
        <w:t>,</w:t>
      </w:r>
      <w:r w:rsidRPr="006D56E8">
        <w:rPr>
          <w:i/>
        </w:rPr>
        <w:t xml:space="preserve"> </w:t>
      </w:r>
      <w:r w:rsidRPr="006D56E8">
        <w:t>Z.;</w:t>
      </w:r>
      <w:r w:rsidRPr="006D56E8">
        <w:rPr>
          <w:i/>
        </w:rPr>
        <w:t xml:space="preserve"> </w:t>
      </w:r>
      <w:proofErr w:type="spellStart"/>
      <w:r w:rsidRPr="006D56E8">
        <w:t>Idžojtić</w:t>
      </w:r>
      <w:proofErr w:type="spellEnd"/>
      <w:r w:rsidRPr="006D56E8">
        <w:t>,</w:t>
      </w:r>
      <w:r w:rsidRPr="006D56E8">
        <w:rPr>
          <w:i/>
        </w:rPr>
        <w:t xml:space="preserve"> </w:t>
      </w:r>
      <w:r w:rsidRPr="006D56E8">
        <w:t>M.;</w:t>
      </w:r>
      <w:r w:rsidRPr="006D56E8">
        <w:rPr>
          <w:i/>
        </w:rPr>
        <w:t xml:space="preserve"> </w:t>
      </w:r>
      <w:r w:rsidRPr="006D56E8">
        <w:t>Volenec,</w:t>
      </w:r>
      <w:r w:rsidRPr="006D56E8">
        <w:rPr>
          <w:i/>
        </w:rPr>
        <w:t xml:space="preserve"> </w:t>
      </w:r>
      <w:r w:rsidRPr="006D56E8">
        <w:t>I.;</w:t>
      </w:r>
      <w:r w:rsidRPr="006D56E8">
        <w:rPr>
          <w:i/>
        </w:rPr>
        <w:t xml:space="preserve"> </w:t>
      </w:r>
      <w:proofErr w:type="spellStart"/>
      <w:r w:rsidRPr="006D56E8">
        <w:t>Zegnal</w:t>
      </w:r>
      <w:proofErr w:type="spellEnd"/>
      <w:r w:rsidRPr="006D56E8">
        <w:t>,</w:t>
      </w:r>
      <w:r w:rsidRPr="006D56E8">
        <w:rPr>
          <w:i/>
        </w:rPr>
        <w:t xml:space="preserve"> </w:t>
      </w:r>
      <w:r w:rsidRPr="006D56E8">
        <w:t>I.;</w:t>
      </w:r>
      <w:r w:rsidRPr="006D56E8">
        <w:rPr>
          <w:i/>
        </w:rPr>
        <w:t xml:space="preserve"> </w:t>
      </w:r>
      <w:r w:rsidRPr="006D56E8">
        <w:t>Pintar,</w:t>
      </w:r>
      <w:r w:rsidRPr="006D56E8">
        <w:rPr>
          <w:i/>
        </w:rPr>
        <w:t xml:space="preserve"> </w:t>
      </w:r>
      <w:r w:rsidRPr="006D56E8">
        <w:t>V.;</w:t>
      </w:r>
      <w:r w:rsidRPr="006D56E8">
        <w:rPr>
          <w:i/>
        </w:rPr>
        <w:t xml:space="preserve"> </w:t>
      </w:r>
      <w:proofErr w:type="spellStart"/>
      <w:r w:rsidRPr="006D56E8">
        <w:t>Radunić</w:t>
      </w:r>
      <w:proofErr w:type="spellEnd"/>
      <w:r w:rsidRPr="006D56E8">
        <w:t>,</w:t>
      </w:r>
      <w:r w:rsidRPr="006D56E8">
        <w:rPr>
          <w:i/>
        </w:rPr>
        <w:t xml:space="preserve"> </w:t>
      </w:r>
      <w:r w:rsidRPr="006D56E8">
        <w:t>M.;</w:t>
      </w:r>
      <w:r w:rsidRPr="006D56E8">
        <w:rPr>
          <w:i/>
        </w:rPr>
        <w:t xml:space="preserve"> </w:t>
      </w:r>
      <w:r w:rsidRPr="006D56E8">
        <w:t>Poljak,</w:t>
      </w:r>
      <w:r w:rsidRPr="006D56E8">
        <w:rPr>
          <w:i/>
        </w:rPr>
        <w:t xml:space="preserve"> </w:t>
      </w:r>
      <w:r w:rsidRPr="006D56E8">
        <w:t>I.</w:t>
      </w:r>
      <w:r w:rsidRPr="006D56E8">
        <w:rPr>
          <w:i/>
        </w:rPr>
        <w:t xml:space="preserve"> </w:t>
      </w:r>
      <w:r w:rsidRPr="006D56E8">
        <w:t>Phenotypic</w:t>
      </w:r>
      <w:r w:rsidRPr="006D56E8">
        <w:rPr>
          <w:i/>
        </w:rPr>
        <w:t xml:space="preserve"> </w:t>
      </w:r>
      <w:r w:rsidRPr="006D56E8">
        <w:t>Diversity</w:t>
      </w:r>
      <w:r w:rsidRPr="006D56E8">
        <w:rPr>
          <w:i/>
        </w:rPr>
        <w:t xml:space="preserve"> </w:t>
      </w:r>
      <w:r w:rsidRPr="006D56E8">
        <w:t>of</w:t>
      </w:r>
      <w:r w:rsidRPr="006D56E8">
        <w:rPr>
          <w:i/>
        </w:rPr>
        <w:t xml:space="preserve"> </w:t>
      </w:r>
      <w:r w:rsidRPr="006D56E8">
        <w:t>Almond-Leaved</w:t>
      </w:r>
      <w:r w:rsidRPr="006D56E8">
        <w:rPr>
          <w:i/>
        </w:rPr>
        <w:t xml:space="preserve"> </w:t>
      </w:r>
      <w:r w:rsidRPr="006D56E8">
        <w:t>Pear</w:t>
      </w:r>
      <w:r w:rsidRPr="006D56E8">
        <w:rPr>
          <w:i/>
        </w:rPr>
        <w:t xml:space="preserve"> </w:t>
      </w:r>
      <w:r w:rsidRPr="006D56E8">
        <w:t>(</w:t>
      </w:r>
      <w:r w:rsidRPr="006D56E8">
        <w:rPr>
          <w:i/>
          <w:iCs/>
        </w:rPr>
        <w:t>Pyrus spinosa</w:t>
      </w:r>
      <w:r w:rsidRPr="006D56E8">
        <w:rPr>
          <w:i/>
        </w:rPr>
        <w:t xml:space="preserve"> </w:t>
      </w:r>
      <w:proofErr w:type="spellStart"/>
      <w:r w:rsidRPr="006D56E8">
        <w:t>Forssk</w:t>
      </w:r>
      <w:proofErr w:type="spellEnd"/>
      <w:r w:rsidRPr="006D56E8">
        <w:t>.)</w:t>
      </w:r>
      <w:r w:rsidRPr="006D56E8">
        <w:rPr>
          <w:i/>
        </w:rPr>
        <w:t xml:space="preserve"> </w:t>
      </w:r>
      <w:r w:rsidRPr="006D56E8">
        <w:t>along</w:t>
      </w:r>
      <w:r w:rsidRPr="006D56E8">
        <w:rPr>
          <w:i/>
        </w:rPr>
        <w:t xml:space="preserve"> </w:t>
      </w:r>
      <w:r w:rsidRPr="006D56E8">
        <w:t>Eastern</w:t>
      </w:r>
      <w:r w:rsidRPr="006D56E8">
        <w:rPr>
          <w:i/>
        </w:rPr>
        <w:t xml:space="preserve"> </w:t>
      </w:r>
      <w:r w:rsidRPr="006D56E8">
        <w:t>Adriatic</w:t>
      </w:r>
      <w:r w:rsidRPr="006D56E8">
        <w:rPr>
          <w:i/>
        </w:rPr>
        <w:t xml:space="preserve"> </w:t>
      </w:r>
      <w:r w:rsidRPr="006D56E8">
        <w:t>Coast.</w:t>
      </w:r>
      <w:r w:rsidRPr="006D56E8">
        <w:rPr>
          <w:i/>
        </w:rPr>
        <w:t xml:space="preserve"> </w:t>
      </w:r>
      <w:r w:rsidRPr="006D56E8">
        <w:rPr>
          <w:i/>
          <w:iCs/>
        </w:rPr>
        <w:t>Forests</w:t>
      </w:r>
      <w:r w:rsidRPr="006D56E8">
        <w:rPr>
          <w:i/>
        </w:rPr>
        <w:t xml:space="preserve"> </w:t>
      </w:r>
      <w:r w:rsidRPr="006D56E8">
        <w:rPr>
          <w:b/>
          <w:bCs/>
        </w:rPr>
        <w:t>2021</w:t>
      </w:r>
      <w:r w:rsidRPr="006D56E8">
        <w:t>,</w:t>
      </w:r>
      <w:r w:rsidRPr="006D56E8">
        <w:rPr>
          <w:i/>
        </w:rPr>
        <w:t xml:space="preserve"> </w:t>
      </w:r>
      <w:r w:rsidRPr="006D56E8">
        <w:rPr>
          <w:i/>
          <w:iCs/>
        </w:rPr>
        <w:t>12</w:t>
      </w:r>
      <w:r w:rsidRPr="006D56E8">
        <w:t>,</w:t>
      </w:r>
      <w:r w:rsidRPr="006D56E8">
        <w:rPr>
          <w:i/>
        </w:rPr>
        <w:t xml:space="preserve"> </w:t>
      </w:r>
      <w:r w:rsidRPr="006D56E8">
        <w:t>1630.</w:t>
      </w:r>
      <w:r w:rsidRPr="006D56E8">
        <w:rPr>
          <w:i/>
        </w:rPr>
        <w:t xml:space="preserve"> </w:t>
      </w:r>
      <w:r w:rsidRPr="006D56E8">
        <w:t>https://doi.org/10.3390/f12121630.</w:t>
      </w:r>
    </w:p>
    <w:p w14:paraId="3C92B6A0" w14:textId="77777777" w:rsidR="00D81577" w:rsidRPr="006D56E8" w:rsidRDefault="00D81577" w:rsidP="00D81577">
      <w:pPr>
        <w:pStyle w:val="MDPI81references"/>
        <w:numPr>
          <w:ilvl w:val="0"/>
          <w:numId w:val="15"/>
        </w:numPr>
      </w:pPr>
      <w:r w:rsidRPr="006D56E8">
        <w:lastRenderedPageBreak/>
        <w:t>Wang,</w:t>
      </w:r>
      <w:r w:rsidRPr="006D56E8">
        <w:rPr>
          <w:i/>
        </w:rPr>
        <w:t xml:space="preserve"> </w:t>
      </w:r>
      <w:r w:rsidRPr="006D56E8">
        <w:t>C.;</w:t>
      </w:r>
      <w:r w:rsidRPr="006D56E8">
        <w:rPr>
          <w:i/>
        </w:rPr>
        <w:t xml:space="preserve"> </w:t>
      </w:r>
      <w:r w:rsidRPr="006D56E8">
        <w:t>Gong,</w:t>
      </w:r>
      <w:r w:rsidRPr="006D56E8">
        <w:rPr>
          <w:i/>
        </w:rPr>
        <w:t xml:space="preserve"> </w:t>
      </w:r>
      <w:r w:rsidRPr="006D56E8">
        <w:t>H.;</w:t>
      </w:r>
      <w:r w:rsidRPr="006D56E8">
        <w:rPr>
          <w:i/>
        </w:rPr>
        <w:t xml:space="preserve"> </w:t>
      </w:r>
      <w:r w:rsidRPr="006D56E8">
        <w:t>Feng,</w:t>
      </w:r>
      <w:r w:rsidRPr="006D56E8">
        <w:rPr>
          <w:i/>
        </w:rPr>
        <w:t xml:space="preserve"> </w:t>
      </w:r>
      <w:r w:rsidRPr="006D56E8">
        <w:t>M.;</w:t>
      </w:r>
      <w:r w:rsidRPr="006D56E8">
        <w:rPr>
          <w:i/>
        </w:rPr>
        <w:t xml:space="preserve"> </w:t>
      </w:r>
      <w:r w:rsidRPr="006D56E8">
        <w:t>Tian,</w:t>
      </w:r>
      <w:r w:rsidRPr="006D56E8">
        <w:rPr>
          <w:i/>
        </w:rPr>
        <w:t xml:space="preserve"> </w:t>
      </w:r>
      <w:r w:rsidRPr="006D56E8">
        <w:t>C.</w:t>
      </w:r>
      <w:r w:rsidRPr="006D56E8">
        <w:rPr>
          <w:i/>
        </w:rPr>
        <w:t xml:space="preserve"> </w:t>
      </w:r>
      <w:r w:rsidRPr="006D56E8">
        <w:t>Phenotypic</w:t>
      </w:r>
      <w:r w:rsidRPr="006D56E8">
        <w:rPr>
          <w:i/>
        </w:rPr>
        <w:t xml:space="preserve"> </w:t>
      </w:r>
      <w:r w:rsidRPr="006D56E8">
        <w:t>Variation</w:t>
      </w:r>
      <w:r w:rsidRPr="006D56E8">
        <w:rPr>
          <w:i/>
        </w:rPr>
        <w:t xml:space="preserve"> </w:t>
      </w:r>
      <w:r w:rsidRPr="006D56E8">
        <w:t>in</w:t>
      </w:r>
      <w:r w:rsidRPr="006D56E8">
        <w:rPr>
          <w:i/>
        </w:rPr>
        <w:t xml:space="preserve"> </w:t>
      </w:r>
      <w:r w:rsidRPr="006D56E8">
        <w:t>Leaf,</w:t>
      </w:r>
      <w:r w:rsidRPr="006D56E8">
        <w:rPr>
          <w:i/>
        </w:rPr>
        <w:t xml:space="preserve"> </w:t>
      </w:r>
      <w:r w:rsidRPr="006D56E8">
        <w:t>Fruit</w:t>
      </w:r>
      <w:r w:rsidRPr="006D56E8">
        <w:rPr>
          <w:i/>
        </w:rPr>
        <w:t xml:space="preserve"> </w:t>
      </w:r>
      <w:r w:rsidRPr="006D56E8">
        <w:t>and</w:t>
      </w:r>
      <w:r w:rsidRPr="006D56E8">
        <w:rPr>
          <w:i/>
        </w:rPr>
        <w:t xml:space="preserve"> </w:t>
      </w:r>
      <w:r w:rsidRPr="006D56E8">
        <w:t>Seed</w:t>
      </w:r>
      <w:r w:rsidRPr="006D56E8">
        <w:rPr>
          <w:i/>
        </w:rPr>
        <w:t xml:space="preserve"> </w:t>
      </w:r>
      <w:r w:rsidRPr="006D56E8">
        <w:t>Traits</w:t>
      </w:r>
      <w:r w:rsidRPr="006D56E8">
        <w:rPr>
          <w:i/>
        </w:rPr>
        <w:t xml:space="preserve"> </w:t>
      </w:r>
      <w:r w:rsidRPr="006D56E8">
        <w:t>in</w:t>
      </w:r>
      <w:r w:rsidRPr="006D56E8">
        <w:rPr>
          <w:i/>
        </w:rPr>
        <w:t xml:space="preserve"> </w:t>
      </w:r>
      <w:r w:rsidRPr="006D56E8">
        <w:t>Natural</w:t>
      </w:r>
      <w:r w:rsidRPr="006D56E8">
        <w:rPr>
          <w:i/>
        </w:rPr>
        <w:t xml:space="preserve"> </w:t>
      </w:r>
      <w:r w:rsidRPr="006D56E8">
        <w:t>Populations</w:t>
      </w:r>
      <w:r w:rsidRPr="006D56E8">
        <w:rPr>
          <w:i/>
        </w:rPr>
        <w:t xml:space="preserve"> </w:t>
      </w:r>
      <w:r w:rsidRPr="006D56E8">
        <w:t>of</w:t>
      </w:r>
      <w:r w:rsidRPr="006D56E8">
        <w:rPr>
          <w:i/>
        </w:rPr>
        <w:t xml:space="preserve"> </w:t>
      </w:r>
      <w:r w:rsidRPr="006D56E8">
        <w:rPr>
          <w:i/>
          <w:iCs/>
        </w:rPr>
        <w:t xml:space="preserve">Eucommia </w:t>
      </w:r>
      <w:proofErr w:type="spellStart"/>
      <w:r w:rsidRPr="006D56E8">
        <w:rPr>
          <w:i/>
          <w:iCs/>
        </w:rPr>
        <w:t>ulmoides</w:t>
      </w:r>
      <w:proofErr w:type="spellEnd"/>
      <w:r w:rsidRPr="006D56E8">
        <w:t>,</w:t>
      </w:r>
      <w:r w:rsidRPr="006D56E8">
        <w:rPr>
          <w:i/>
        </w:rPr>
        <w:t xml:space="preserve"> </w:t>
      </w:r>
      <w:r w:rsidRPr="006D56E8">
        <w:t>a</w:t>
      </w:r>
      <w:r w:rsidRPr="006D56E8">
        <w:rPr>
          <w:i/>
        </w:rPr>
        <w:t xml:space="preserve"> </w:t>
      </w:r>
      <w:r w:rsidRPr="006D56E8">
        <w:t>Relict</w:t>
      </w:r>
      <w:r w:rsidRPr="006D56E8">
        <w:rPr>
          <w:i/>
        </w:rPr>
        <w:t xml:space="preserve"> </w:t>
      </w:r>
      <w:r w:rsidRPr="006D56E8">
        <w:t>Chinese</w:t>
      </w:r>
      <w:r w:rsidRPr="006D56E8">
        <w:rPr>
          <w:i/>
        </w:rPr>
        <w:t xml:space="preserve"> </w:t>
      </w:r>
      <w:r w:rsidRPr="006D56E8">
        <w:t>Endemic</w:t>
      </w:r>
      <w:r w:rsidRPr="006D56E8">
        <w:rPr>
          <w:i/>
        </w:rPr>
        <w:t xml:space="preserve"> </w:t>
      </w:r>
      <w:r w:rsidRPr="006D56E8">
        <w:t>Tree.</w:t>
      </w:r>
      <w:r w:rsidRPr="006D56E8">
        <w:rPr>
          <w:i/>
        </w:rPr>
        <w:t xml:space="preserve"> </w:t>
      </w:r>
      <w:r w:rsidRPr="006D56E8">
        <w:rPr>
          <w:i/>
          <w:iCs/>
        </w:rPr>
        <w:t>Forests</w:t>
      </w:r>
      <w:r w:rsidRPr="006D56E8">
        <w:rPr>
          <w:i/>
        </w:rPr>
        <w:t xml:space="preserve"> </w:t>
      </w:r>
      <w:r w:rsidRPr="006D56E8">
        <w:rPr>
          <w:b/>
          <w:bCs/>
        </w:rPr>
        <w:t>2023</w:t>
      </w:r>
      <w:r w:rsidRPr="006D56E8">
        <w:t>,</w:t>
      </w:r>
      <w:r w:rsidRPr="006D56E8">
        <w:rPr>
          <w:i/>
        </w:rPr>
        <w:t xml:space="preserve"> </w:t>
      </w:r>
      <w:r w:rsidRPr="006D56E8">
        <w:rPr>
          <w:i/>
          <w:iCs/>
        </w:rPr>
        <w:t>14</w:t>
      </w:r>
      <w:r w:rsidRPr="006D56E8">
        <w:t>,</w:t>
      </w:r>
      <w:r w:rsidRPr="006D56E8">
        <w:rPr>
          <w:i/>
        </w:rPr>
        <w:t xml:space="preserve"> </w:t>
      </w:r>
      <w:r w:rsidRPr="006D56E8">
        <w:t>462.</w:t>
      </w:r>
      <w:r w:rsidRPr="006D56E8">
        <w:rPr>
          <w:i/>
        </w:rPr>
        <w:t xml:space="preserve"> </w:t>
      </w:r>
      <w:r w:rsidRPr="006D56E8">
        <w:t>https://doi.org/10.3390/f14030462.</w:t>
      </w:r>
    </w:p>
    <w:p w14:paraId="6374FE40" w14:textId="77777777" w:rsidR="00D81577" w:rsidRPr="006D56E8" w:rsidRDefault="00D81577" w:rsidP="00D81577">
      <w:pPr>
        <w:pStyle w:val="MDPI81references"/>
        <w:numPr>
          <w:ilvl w:val="0"/>
          <w:numId w:val="15"/>
        </w:numPr>
      </w:pPr>
      <w:r w:rsidRPr="006D56E8">
        <w:t>Castillo,</w:t>
      </w:r>
      <w:r w:rsidRPr="006D56E8">
        <w:rPr>
          <w:i/>
        </w:rPr>
        <w:t xml:space="preserve"> </w:t>
      </w:r>
      <w:r w:rsidRPr="006D56E8">
        <w:t>M.L.;</w:t>
      </w:r>
      <w:r w:rsidRPr="006D56E8">
        <w:rPr>
          <w:i/>
        </w:rPr>
        <w:t xml:space="preserve"> </w:t>
      </w:r>
      <w:r w:rsidRPr="006D56E8">
        <w:t>Schaffner,</w:t>
      </w:r>
      <w:r w:rsidRPr="006D56E8">
        <w:rPr>
          <w:i/>
        </w:rPr>
        <w:t xml:space="preserve"> </w:t>
      </w:r>
      <w:r w:rsidRPr="006D56E8">
        <w:t>U.;</w:t>
      </w:r>
      <w:r w:rsidRPr="006D56E8">
        <w:rPr>
          <w:i/>
        </w:rPr>
        <w:t xml:space="preserve"> </w:t>
      </w:r>
      <w:r w:rsidRPr="006D56E8">
        <w:t>van</w:t>
      </w:r>
      <w:r w:rsidRPr="006D56E8">
        <w:rPr>
          <w:i/>
        </w:rPr>
        <w:t xml:space="preserve"> </w:t>
      </w:r>
      <w:proofErr w:type="spellStart"/>
      <w:r w:rsidRPr="006D56E8">
        <w:t>Wilgen</w:t>
      </w:r>
      <w:proofErr w:type="spellEnd"/>
      <w:r w:rsidRPr="006D56E8">
        <w:t>,</w:t>
      </w:r>
      <w:r w:rsidRPr="006D56E8">
        <w:rPr>
          <w:i/>
        </w:rPr>
        <w:t xml:space="preserve"> </w:t>
      </w:r>
      <w:r w:rsidRPr="006D56E8">
        <w:t>B.W.;</w:t>
      </w:r>
      <w:r w:rsidRPr="006D56E8">
        <w:rPr>
          <w:i/>
        </w:rPr>
        <w:t xml:space="preserve"> </w:t>
      </w:r>
      <w:r w:rsidRPr="006D56E8">
        <w:t>Montaño,</w:t>
      </w:r>
      <w:r w:rsidRPr="006D56E8">
        <w:rPr>
          <w:i/>
        </w:rPr>
        <w:t xml:space="preserve"> </w:t>
      </w:r>
      <w:r w:rsidRPr="006D56E8">
        <w:t>N.M.;</w:t>
      </w:r>
      <w:r w:rsidRPr="006D56E8">
        <w:rPr>
          <w:i/>
        </w:rPr>
        <w:t xml:space="preserve"> </w:t>
      </w:r>
      <w:r w:rsidRPr="006D56E8">
        <w:t>Bustamante,</w:t>
      </w:r>
      <w:r w:rsidRPr="006D56E8">
        <w:rPr>
          <w:i/>
        </w:rPr>
        <w:t xml:space="preserve"> </w:t>
      </w:r>
      <w:r w:rsidRPr="006D56E8">
        <w:t>R.O.;</w:t>
      </w:r>
      <w:r w:rsidRPr="006D56E8">
        <w:rPr>
          <w:i/>
        </w:rPr>
        <w:t xml:space="preserve"> </w:t>
      </w:r>
      <w:proofErr w:type="spellStart"/>
      <w:r w:rsidRPr="006D56E8">
        <w:t>Cosacov</w:t>
      </w:r>
      <w:proofErr w:type="spellEnd"/>
      <w:r w:rsidRPr="006D56E8">
        <w:t>,</w:t>
      </w:r>
      <w:r w:rsidRPr="006D56E8">
        <w:rPr>
          <w:i/>
        </w:rPr>
        <w:t xml:space="preserve"> </w:t>
      </w:r>
      <w:r w:rsidRPr="006D56E8">
        <w:t>A.;</w:t>
      </w:r>
      <w:r w:rsidRPr="006D56E8">
        <w:rPr>
          <w:i/>
        </w:rPr>
        <w:t xml:space="preserve"> </w:t>
      </w:r>
      <w:proofErr w:type="spellStart"/>
      <w:r w:rsidRPr="006D56E8">
        <w:t>Mathese</w:t>
      </w:r>
      <w:proofErr w:type="spellEnd"/>
      <w:r w:rsidRPr="006D56E8">
        <w:t>,</w:t>
      </w:r>
      <w:r w:rsidRPr="006D56E8">
        <w:rPr>
          <w:i/>
        </w:rPr>
        <w:t xml:space="preserve"> </w:t>
      </w:r>
      <w:r w:rsidRPr="006D56E8">
        <w:t>M.J.;</w:t>
      </w:r>
      <w:r w:rsidRPr="006D56E8">
        <w:rPr>
          <w:i/>
        </w:rPr>
        <w:t xml:space="preserve"> </w:t>
      </w:r>
      <w:r w:rsidRPr="006D56E8">
        <w:t>Le</w:t>
      </w:r>
      <w:r w:rsidRPr="006D56E8">
        <w:rPr>
          <w:i/>
        </w:rPr>
        <w:t xml:space="preserve"> </w:t>
      </w:r>
      <w:r w:rsidRPr="006D56E8">
        <w:t>Roux,</w:t>
      </w:r>
      <w:r w:rsidRPr="006D56E8">
        <w:rPr>
          <w:i/>
        </w:rPr>
        <w:t xml:space="preserve"> </w:t>
      </w:r>
      <w:r w:rsidRPr="006D56E8">
        <w:t>J.J.</w:t>
      </w:r>
      <w:r w:rsidRPr="006D56E8">
        <w:rPr>
          <w:i/>
        </w:rPr>
        <w:t xml:space="preserve"> </w:t>
      </w:r>
      <w:r w:rsidRPr="006D56E8">
        <w:t>Genetic</w:t>
      </w:r>
      <w:r w:rsidRPr="006D56E8">
        <w:rPr>
          <w:i/>
        </w:rPr>
        <w:t xml:space="preserve"> </w:t>
      </w:r>
      <w:r w:rsidRPr="006D56E8">
        <w:t>Insights</w:t>
      </w:r>
      <w:r w:rsidRPr="006D56E8">
        <w:rPr>
          <w:i/>
        </w:rPr>
        <w:t xml:space="preserve"> </w:t>
      </w:r>
      <w:r w:rsidRPr="006D56E8">
        <w:t>into</w:t>
      </w:r>
      <w:r w:rsidRPr="006D56E8">
        <w:rPr>
          <w:i/>
        </w:rPr>
        <w:t xml:space="preserve"> </w:t>
      </w:r>
      <w:r w:rsidRPr="006D56E8">
        <w:t>the</w:t>
      </w:r>
      <w:r w:rsidRPr="006D56E8">
        <w:rPr>
          <w:i/>
        </w:rPr>
        <w:t xml:space="preserve"> </w:t>
      </w:r>
      <w:r w:rsidRPr="006D56E8">
        <w:t>Globally</w:t>
      </w:r>
      <w:r w:rsidRPr="006D56E8">
        <w:rPr>
          <w:i/>
        </w:rPr>
        <w:t xml:space="preserve"> </w:t>
      </w:r>
      <w:r w:rsidRPr="006D56E8">
        <w:t>Invasive</w:t>
      </w:r>
      <w:r w:rsidRPr="006D56E8">
        <w:rPr>
          <w:i/>
        </w:rPr>
        <w:t xml:space="preserve"> </w:t>
      </w:r>
      <w:r w:rsidRPr="006D56E8">
        <w:t>and</w:t>
      </w:r>
      <w:r w:rsidRPr="006D56E8">
        <w:rPr>
          <w:i/>
        </w:rPr>
        <w:t xml:space="preserve"> </w:t>
      </w:r>
      <w:r w:rsidRPr="006D56E8">
        <w:t>Taxonomically</w:t>
      </w:r>
      <w:r w:rsidRPr="006D56E8">
        <w:rPr>
          <w:i/>
        </w:rPr>
        <w:t xml:space="preserve"> </w:t>
      </w:r>
      <w:r w:rsidRPr="006D56E8">
        <w:t>Problematic</w:t>
      </w:r>
      <w:r w:rsidRPr="006D56E8">
        <w:rPr>
          <w:i/>
        </w:rPr>
        <w:t xml:space="preserve"> </w:t>
      </w:r>
      <w:r w:rsidRPr="006D56E8">
        <w:t>Tree</w:t>
      </w:r>
      <w:r w:rsidRPr="006D56E8">
        <w:rPr>
          <w:i/>
        </w:rPr>
        <w:t xml:space="preserve"> </w:t>
      </w:r>
      <w:r w:rsidRPr="006D56E8">
        <w:t>Genus</w:t>
      </w:r>
      <w:r w:rsidRPr="006D56E8">
        <w:rPr>
          <w:i/>
        </w:rPr>
        <w:t xml:space="preserve"> </w:t>
      </w:r>
      <w:r w:rsidRPr="006D56E8">
        <w:rPr>
          <w:i/>
          <w:iCs/>
        </w:rPr>
        <w:t>Prosopis</w:t>
      </w:r>
      <w:r w:rsidRPr="006D56E8">
        <w:t>.</w:t>
      </w:r>
      <w:r w:rsidRPr="006D56E8">
        <w:rPr>
          <w:i/>
        </w:rPr>
        <w:t xml:space="preserve"> </w:t>
      </w:r>
      <w:proofErr w:type="spellStart"/>
      <w:r w:rsidRPr="006D56E8">
        <w:rPr>
          <w:i/>
          <w:iCs/>
        </w:rPr>
        <w:t>AoB</w:t>
      </w:r>
      <w:proofErr w:type="spellEnd"/>
      <w:r w:rsidRPr="006D56E8">
        <w:rPr>
          <w:i/>
          <w:iCs/>
        </w:rPr>
        <w:t xml:space="preserve"> PLANTS</w:t>
      </w:r>
      <w:r w:rsidRPr="006D56E8">
        <w:rPr>
          <w:i/>
        </w:rPr>
        <w:t xml:space="preserve"> </w:t>
      </w:r>
      <w:r w:rsidRPr="006D56E8">
        <w:rPr>
          <w:b/>
          <w:bCs/>
        </w:rPr>
        <w:t>2021</w:t>
      </w:r>
      <w:r w:rsidRPr="006D56E8">
        <w:t>,</w:t>
      </w:r>
      <w:r w:rsidRPr="006D56E8">
        <w:rPr>
          <w:i/>
        </w:rPr>
        <w:t xml:space="preserve"> </w:t>
      </w:r>
      <w:r w:rsidRPr="006D56E8">
        <w:rPr>
          <w:i/>
          <w:iCs/>
        </w:rPr>
        <w:t>13</w:t>
      </w:r>
      <w:r w:rsidRPr="006D56E8">
        <w:t>,</w:t>
      </w:r>
      <w:r w:rsidRPr="006D56E8">
        <w:rPr>
          <w:i/>
        </w:rPr>
        <w:t xml:space="preserve"> </w:t>
      </w:r>
      <w:r w:rsidRPr="006D56E8">
        <w:t>plaa069.</w:t>
      </w:r>
      <w:r w:rsidRPr="006D56E8">
        <w:rPr>
          <w:i/>
        </w:rPr>
        <w:t xml:space="preserve"> </w:t>
      </w:r>
      <w:r w:rsidRPr="006D56E8">
        <w:t>https://doi.org/10.1093/aobpla/plaa069.</w:t>
      </w:r>
    </w:p>
    <w:p w14:paraId="1A4ACD32" w14:textId="77777777" w:rsidR="00D81577" w:rsidRPr="001F4F80" w:rsidRDefault="00D81577" w:rsidP="00D81577">
      <w:pPr>
        <w:pStyle w:val="MDPI81references"/>
        <w:numPr>
          <w:ilvl w:val="0"/>
          <w:numId w:val="15"/>
        </w:numPr>
      </w:pPr>
      <w:proofErr w:type="spellStart"/>
      <w:r w:rsidRPr="006D56E8">
        <w:t>Darquier</w:t>
      </w:r>
      <w:proofErr w:type="spellEnd"/>
      <w:r w:rsidRPr="006D56E8">
        <w:t>,</w:t>
      </w:r>
      <w:r w:rsidRPr="006D56E8">
        <w:rPr>
          <w:i/>
        </w:rPr>
        <w:t xml:space="preserve"> </w:t>
      </w:r>
      <w:r w:rsidRPr="006D56E8">
        <w:t>M.R.;</w:t>
      </w:r>
      <w:r w:rsidRPr="006D56E8">
        <w:rPr>
          <w:i/>
        </w:rPr>
        <w:t xml:space="preserve"> </w:t>
      </w:r>
      <w:proofErr w:type="spellStart"/>
      <w:r w:rsidRPr="006D56E8">
        <w:t>Bessega</w:t>
      </w:r>
      <w:proofErr w:type="spellEnd"/>
      <w:r w:rsidRPr="006D56E8">
        <w:t>,</w:t>
      </w:r>
      <w:r w:rsidRPr="006D56E8">
        <w:rPr>
          <w:i/>
        </w:rPr>
        <w:t xml:space="preserve"> </w:t>
      </w:r>
      <w:r w:rsidRPr="006D56E8">
        <w:t>C.F.;</w:t>
      </w:r>
      <w:r w:rsidRPr="006D56E8">
        <w:rPr>
          <w:i/>
        </w:rPr>
        <w:t xml:space="preserve"> </w:t>
      </w:r>
      <w:r w:rsidRPr="006D56E8">
        <w:t>Cony,</w:t>
      </w:r>
      <w:r w:rsidRPr="006D56E8">
        <w:rPr>
          <w:i/>
        </w:rPr>
        <w:t xml:space="preserve"> </w:t>
      </w:r>
      <w:r w:rsidRPr="006D56E8">
        <w:t>M.;</w:t>
      </w:r>
      <w:r w:rsidRPr="006D56E8">
        <w:rPr>
          <w:i/>
        </w:rPr>
        <w:t xml:space="preserve"> </w:t>
      </w:r>
      <w:r w:rsidRPr="006D56E8">
        <w:t>Vilardi,</w:t>
      </w:r>
      <w:r w:rsidRPr="006D56E8">
        <w:rPr>
          <w:i/>
        </w:rPr>
        <w:t xml:space="preserve"> </w:t>
      </w:r>
      <w:r w:rsidRPr="006D56E8">
        <w:t>J.C.;</w:t>
      </w:r>
      <w:r w:rsidRPr="006D56E8">
        <w:rPr>
          <w:i/>
        </w:rPr>
        <w:t xml:space="preserve"> </w:t>
      </w:r>
      <w:proofErr w:type="spellStart"/>
      <w:r w:rsidRPr="006D56E8">
        <w:t>Saidman</w:t>
      </w:r>
      <w:proofErr w:type="spellEnd"/>
      <w:r w:rsidRPr="006D56E8">
        <w:t>,</w:t>
      </w:r>
      <w:r w:rsidRPr="006D56E8">
        <w:rPr>
          <w:i/>
        </w:rPr>
        <w:t xml:space="preserve"> </w:t>
      </w:r>
      <w:r w:rsidRPr="006D56E8">
        <w:t>B.O.</w:t>
      </w:r>
      <w:r w:rsidRPr="006D56E8">
        <w:rPr>
          <w:i/>
        </w:rPr>
        <w:t xml:space="preserve"> </w:t>
      </w:r>
      <w:r w:rsidRPr="006D56E8">
        <w:t>Evidence</w:t>
      </w:r>
      <w:r w:rsidRPr="006D56E8">
        <w:rPr>
          <w:i/>
        </w:rPr>
        <w:t xml:space="preserve"> </w:t>
      </w:r>
      <w:r w:rsidRPr="006D56E8">
        <w:t>of</w:t>
      </w:r>
      <w:r w:rsidRPr="006D56E8">
        <w:rPr>
          <w:i/>
        </w:rPr>
        <w:t xml:space="preserve"> </w:t>
      </w:r>
      <w:r w:rsidRPr="006D56E8">
        <w:t>Heterogeneous</w:t>
      </w:r>
      <w:r w:rsidRPr="006D56E8">
        <w:rPr>
          <w:i/>
        </w:rPr>
        <w:t xml:space="preserve"> </w:t>
      </w:r>
      <w:r w:rsidRPr="006D56E8">
        <w:t>Selection</w:t>
      </w:r>
      <w:r w:rsidRPr="00C374E0">
        <w:rPr>
          <w:i/>
        </w:rPr>
        <w:t xml:space="preserve"> </w:t>
      </w:r>
      <w:r w:rsidRPr="001F4F80">
        <w:t>on</w:t>
      </w:r>
      <w:r w:rsidRPr="00C374E0">
        <w:rPr>
          <w:i/>
        </w:rPr>
        <w:t xml:space="preserve"> </w:t>
      </w:r>
      <w:r w:rsidRPr="001F4F80">
        <w:t>Quantitative</w:t>
      </w:r>
      <w:r w:rsidRPr="00C374E0">
        <w:rPr>
          <w:i/>
        </w:rPr>
        <w:t xml:space="preserve"> </w:t>
      </w:r>
      <w:r w:rsidRPr="001F4F80">
        <w:t>Traits</w:t>
      </w:r>
      <w:r w:rsidRPr="00C374E0">
        <w:rPr>
          <w:i/>
        </w:rPr>
        <w:t xml:space="preserve"> </w:t>
      </w:r>
      <w:r w:rsidRPr="001F4F80">
        <w:t>of</w:t>
      </w:r>
      <w:r w:rsidRPr="00C374E0">
        <w:rPr>
          <w:i/>
        </w:rPr>
        <w:t xml:space="preserve"> </w:t>
      </w:r>
      <w:r w:rsidRPr="001F4F80">
        <w:rPr>
          <w:i/>
          <w:iCs/>
        </w:rPr>
        <w:t>Prosopis</w:t>
      </w:r>
      <w:r w:rsidRPr="00C374E0">
        <w:rPr>
          <w:i/>
          <w:iCs/>
        </w:rPr>
        <w:t xml:space="preserve"> </w:t>
      </w:r>
      <w:proofErr w:type="spellStart"/>
      <w:r w:rsidRPr="001F4F80">
        <w:rPr>
          <w:i/>
          <w:iCs/>
        </w:rPr>
        <w:t>flexuosa</w:t>
      </w:r>
      <w:proofErr w:type="spellEnd"/>
      <w:r w:rsidRPr="00C374E0">
        <w:rPr>
          <w:i/>
        </w:rPr>
        <w:t xml:space="preserve"> </w:t>
      </w:r>
      <w:r w:rsidRPr="001F4F80">
        <w:t>(Leguminosae)</w:t>
      </w:r>
      <w:r w:rsidRPr="00C374E0">
        <w:rPr>
          <w:i/>
        </w:rPr>
        <w:t xml:space="preserve"> </w:t>
      </w:r>
      <w:r w:rsidRPr="001F4F80">
        <w:t>from</w:t>
      </w:r>
      <w:r w:rsidRPr="00C374E0">
        <w:rPr>
          <w:i/>
        </w:rPr>
        <w:t xml:space="preserve"> </w:t>
      </w:r>
      <w:r w:rsidRPr="001F4F80">
        <w:t>Multivariate</w:t>
      </w:r>
      <w:r w:rsidRPr="00C374E0">
        <w:rPr>
          <w:i/>
        </w:rPr>
        <w:t xml:space="preserve"> </w:t>
      </w:r>
      <w:r w:rsidRPr="001F4F80">
        <w:t>QST–FST</w:t>
      </w:r>
      <w:r w:rsidRPr="00C374E0">
        <w:rPr>
          <w:i/>
        </w:rPr>
        <w:t xml:space="preserve"> </w:t>
      </w:r>
      <w:r w:rsidRPr="001F4F80">
        <w:t>Test.</w:t>
      </w:r>
      <w:r w:rsidRPr="00C374E0">
        <w:rPr>
          <w:i/>
        </w:rPr>
        <w:t xml:space="preserve"> </w:t>
      </w:r>
      <w:r w:rsidRPr="001F4F80">
        <w:rPr>
          <w:i/>
          <w:iCs/>
        </w:rPr>
        <w:t>Tree</w:t>
      </w:r>
      <w:r w:rsidRPr="00C374E0">
        <w:rPr>
          <w:i/>
          <w:iCs/>
        </w:rPr>
        <w:t xml:space="preserve"> </w:t>
      </w:r>
      <w:r>
        <w:rPr>
          <w:i/>
          <w:iCs/>
        </w:rPr>
        <w:t xml:space="preserve">Genet. </w:t>
      </w:r>
      <w:r w:rsidRPr="001F4F80">
        <w:rPr>
          <w:i/>
          <w:iCs/>
        </w:rPr>
        <w:t>Genomes</w:t>
      </w:r>
      <w:r w:rsidRPr="00C374E0">
        <w:rPr>
          <w:i/>
        </w:rPr>
        <w:t xml:space="preserve"> </w:t>
      </w:r>
      <w:r w:rsidRPr="00C374E0">
        <w:rPr>
          <w:b/>
          <w:bCs/>
        </w:rPr>
        <w:t>2013</w:t>
      </w:r>
      <w:r w:rsidRPr="001F4F80">
        <w:t>,</w:t>
      </w:r>
      <w:r w:rsidRPr="00C374E0">
        <w:rPr>
          <w:i/>
        </w:rPr>
        <w:t xml:space="preserve"> </w:t>
      </w:r>
      <w:r w:rsidRPr="001F4F80">
        <w:rPr>
          <w:i/>
          <w:iCs/>
        </w:rPr>
        <w:t>9</w:t>
      </w:r>
      <w:r w:rsidRPr="001F4F80">
        <w:t>,</w:t>
      </w:r>
      <w:r w:rsidRPr="00C374E0">
        <w:rPr>
          <w:i/>
        </w:rPr>
        <w:t xml:space="preserve"> </w:t>
      </w:r>
      <w:r w:rsidRPr="001F4F80">
        <w:t>307–320</w:t>
      </w:r>
      <w:r>
        <w:t>.</w:t>
      </w:r>
      <w:r w:rsidRPr="00C374E0">
        <w:rPr>
          <w:i/>
        </w:rPr>
        <w:t xml:space="preserve"> </w:t>
      </w:r>
      <w:r>
        <w:t>https://doi.org/</w:t>
      </w:r>
      <w:r w:rsidRPr="001F4F80">
        <w:t>10.1007/s11295-012-0556-x.</w:t>
      </w:r>
    </w:p>
    <w:p w14:paraId="42AEB8E0" w14:textId="77777777" w:rsidR="00D81577" w:rsidRPr="001F4F80" w:rsidRDefault="00D81577" w:rsidP="00D81577">
      <w:pPr>
        <w:pStyle w:val="MDPI81references"/>
        <w:numPr>
          <w:ilvl w:val="0"/>
          <w:numId w:val="15"/>
        </w:numPr>
      </w:pPr>
      <w:r w:rsidRPr="001F4F80">
        <w:t>Ramírez-Valiente,</w:t>
      </w:r>
      <w:r w:rsidRPr="00C374E0">
        <w:rPr>
          <w:i/>
        </w:rPr>
        <w:t xml:space="preserve"> </w:t>
      </w:r>
      <w:r w:rsidRPr="001F4F80">
        <w:t>J.A.;</w:t>
      </w:r>
      <w:r w:rsidRPr="00C374E0">
        <w:rPr>
          <w:i/>
        </w:rPr>
        <w:t xml:space="preserve"> </w:t>
      </w:r>
      <w:r w:rsidRPr="001F4F80">
        <w:t>Solé-Medina,</w:t>
      </w:r>
      <w:r w:rsidRPr="00C374E0">
        <w:rPr>
          <w:i/>
        </w:rPr>
        <w:t xml:space="preserve"> </w:t>
      </w:r>
      <w:r w:rsidRPr="001F4F80">
        <w:t>A.;</w:t>
      </w:r>
      <w:r w:rsidRPr="00C374E0">
        <w:rPr>
          <w:i/>
        </w:rPr>
        <w:t xml:space="preserve"> </w:t>
      </w:r>
      <w:proofErr w:type="spellStart"/>
      <w:r w:rsidRPr="001F4F80">
        <w:t>Pyhäjärvi</w:t>
      </w:r>
      <w:proofErr w:type="spellEnd"/>
      <w:r w:rsidRPr="001F4F80">
        <w:t>,</w:t>
      </w:r>
      <w:r w:rsidRPr="00C374E0">
        <w:rPr>
          <w:i/>
        </w:rPr>
        <w:t xml:space="preserve"> </w:t>
      </w:r>
      <w:r w:rsidRPr="001F4F80">
        <w:t>T.;</w:t>
      </w:r>
      <w:r w:rsidRPr="00C374E0">
        <w:rPr>
          <w:i/>
        </w:rPr>
        <w:t xml:space="preserve"> </w:t>
      </w:r>
      <w:r w:rsidRPr="001F4F80">
        <w:t>Savolainen,</w:t>
      </w:r>
      <w:r w:rsidRPr="00C374E0">
        <w:rPr>
          <w:i/>
        </w:rPr>
        <w:t xml:space="preserve"> </w:t>
      </w:r>
      <w:r w:rsidRPr="001F4F80">
        <w:t>O.;</w:t>
      </w:r>
      <w:r w:rsidRPr="00C374E0">
        <w:rPr>
          <w:i/>
        </w:rPr>
        <w:t xml:space="preserve"> </w:t>
      </w:r>
      <w:r w:rsidRPr="001F4F80">
        <w:t>Cervantes,</w:t>
      </w:r>
      <w:r w:rsidRPr="00C374E0">
        <w:rPr>
          <w:i/>
        </w:rPr>
        <w:t xml:space="preserve"> </w:t>
      </w:r>
      <w:r w:rsidRPr="001F4F80">
        <w:t>S.;</w:t>
      </w:r>
      <w:r w:rsidRPr="00C374E0">
        <w:rPr>
          <w:i/>
        </w:rPr>
        <w:t xml:space="preserve"> </w:t>
      </w:r>
      <w:proofErr w:type="spellStart"/>
      <w:r w:rsidRPr="001F4F80">
        <w:t>Kesälahti</w:t>
      </w:r>
      <w:proofErr w:type="spellEnd"/>
      <w:r w:rsidRPr="001F4F80">
        <w:t>,</w:t>
      </w:r>
      <w:r w:rsidRPr="00C374E0">
        <w:rPr>
          <w:i/>
        </w:rPr>
        <w:t xml:space="preserve"> </w:t>
      </w:r>
      <w:r w:rsidRPr="001F4F80">
        <w:t>R.;</w:t>
      </w:r>
      <w:r w:rsidRPr="00C374E0">
        <w:rPr>
          <w:i/>
        </w:rPr>
        <w:t xml:space="preserve"> </w:t>
      </w:r>
      <w:r w:rsidRPr="001F4F80">
        <w:t>Kujala,</w:t>
      </w:r>
      <w:r w:rsidRPr="00C374E0">
        <w:rPr>
          <w:i/>
        </w:rPr>
        <w:t xml:space="preserve"> </w:t>
      </w:r>
      <w:r w:rsidRPr="001F4F80">
        <w:t>S.T.;</w:t>
      </w:r>
      <w:r w:rsidRPr="00C374E0">
        <w:rPr>
          <w:i/>
        </w:rPr>
        <w:t xml:space="preserve"> </w:t>
      </w:r>
      <w:r w:rsidRPr="001F4F80">
        <w:t>Kumpula,</w:t>
      </w:r>
      <w:r w:rsidRPr="00C374E0">
        <w:rPr>
          <w:i/>
        </w:rPr>
        <w:t xml:space="preserve"> </w:t>
      </w:r>
      <w:r w:rsidRPr="001F4F80">
        <w:t>T.;</w:t>
      </w:r>
      <w:r w:rsidRPr="00C374E0">
        <w:rPr>
          <w:i/>
        </w:rPr>
        <w:t xml:space="preserve"> </w:t>
      </w:r>
      <w:r w:rsidRPr="001F4F80">
        <w:t>Heer,</w:t>
      </w:r>
      <w:r w:rsidRPr="00C374E0">
        <w:rPr>
          <w:i/>
        </w:rPr>
        <w:t xml:space="preserve"> </w:t>
      </w:r>
      <w:r w:rsidRPr="001F4F80">
        <w:t>K.;</w:t>
      </w:r>
      <w:r w:rsidRPr="00C374E0">
        <w:rPr>
          <w:i/>
        </w:rPr>
        <w:t xml:space="preserve"> </w:t>
      </w:r>
      <w:proofErr w:type="spellStart"/>
      <w:r w:rsidRPr="001F4F80">
        <w:t>Opgenoorth</w:t>
      </w:r>
      <w:proofErr w:type="spellEnd"/>
      <w:r w:rsidRPr="001F4F80">
        <w:t>,</w:t>
      </w:r>
      <w:r w:rsidRPr="00C374E0">
        <w:rPr>
          <w:i/>
        </w:rPr>
        <w:t xml:space="preserve"> </w:t>
      </w:r>
      <w:r w:rsidRPr="001F4F80">
        <w:t>L.;</w:t>
      </w:r>
      <w:r w:rsidRPr="00C374E0">
        <w:rPr>
          <w:i/>
        </w:rPr>
        <w:t xml:space="preserve"> </w:t>
      </w:r>
      <w:r w:rsidRPr="001F4F80">
        <w:t>et</w:t>
      </w:r>
      <w:r w:rsidRPr="00C374E0">
        <w:rPr>
          <w:i/>
        </w:rPr>
        <w:t xml:space="preserve"> </w:t>
      </w:r>
      <w:r w:rsidRPr="001F4F80">
        <w:t>al.</w:t>
      </w:r>
      <w:r w:rsidRPr="00C374E0">
        <w:rPr>
          <w:i/>
        </w:rPr>
        <w:t xml:space="preserve"> </w:t>
      </w:r>
      <w:r w:rsidRPr="001F4F80">
        <w:t>Selection</w:t>
      </w:r>
      <w:r w:rsidRPr="00C374E0">
        <w:rPr>
          <w:i/>
        </w:rPr>
        <w:t xml:space="preserve"> </w:t>
      </w:r>
      <w:r w:rsidRPr="001F4F80">
        <w:t>Patterns</w:t>
      </w:r>
      <w:r w:rsidRPr="00C374E0">
        <w:rPr>
          <w:i/>
        </w:rPr>
        <w:t xml:space="preserve"> </w:t>
      </w:r>
      <w:r w:rsidRPr="001F4F80">
        <w:t>on</w:t>
      </w:r>
      <w:r w:rsidRPr="00C374E0">
        <w:rPr>
          <w:i/>
        </w:rPr>
        <w:t xml:space="preserve"> </w:t>
      </w:r>
      <w:r w:rsidRPr="001F4F80">
        <w:t>Early-Life</w:t>
      </w:r>
      <w:r w:rsidRPr="00C374E0">
        <w:rPr>
          <w:i/>
        </w:rPr>
        <w:t xml:space="preserve"> </w:t>
      </w:r>
      <w:r w:rsidRPr="001F4F80">
        <w:t>Phenotypic</w:t>
      </w:r>
      <w:r w:rsidRPr="00C374E0">
        <w:rPr>
          <w:i/>
        </w:rPr>
        <w:t xml:space="preserve"> </w:t>
      </w:r>
      <w:r w:rsidRPr="001F4F80">
        <w:t>Traits</w:t>
      </w:r>
      <w:r w:rsidRPr="00C374E0">
        <w:rPr>
          <w:i/>
        </w:rPr>
        <w:t xml:space="preserve"> </w:t>
      </w:r>
      <w:r w:rsidRPr="001F4F80">
        <w:t>in</w:t>
      </w:r>
      <w:r w:rsidRPr="00C374E0">
        <w:rPr>
          <w:i/>
        </w:rPr>
        <w:t xml:space="preserve"> </w:t>
      </w:r>
      <w:r w:rsidRPr="001F4F80">
        <w:rPr>
          <w:i/>
          <w:iCs/>
        </w:rPr>
        <w:t>Pinus</w:t>
      </w:r>
      <w:r w:rsidRPr="00C374E0">
        <w:rPr>
          <w:i/>
          <w:iCs/>
        </w:rPr>
        <w:t xml:space="preserve"> </w:t>
      </w:r>
      <w:r w:rsidRPr="001F4F80">
        <w:rPr>
          <w:i/>
          <w:iCs/>
        </w:rPr>
        <w:t>sylvestris</w:t>
      </w:r>
      <w:r w:rsidRPr="00C374E0">
        <w:rPr>
          <w:i/>
        </w:rPr>
        <w:t xml:space="preserve"> </w:t>
      </w:r>
      <w:r w:rsidRPr="001F4F80">
        <w:t>Are</w:t>
      </w:r>
      <w:r w:rsidRPr="00C374E0">
        <w:rPr>
          <w:i/>
        </w:rPr>
        <w:t xml:space="preserve"> </w:t>
      </w:r>
      <w:r w:rsidRPr="001F4F80">
        <w:t>Associated</w:t>
      </w:r>
      <w:r w:rsidRPr="00C374E0">
        <w:rPr>
          <w:i/>
        </w:rPr>
        <w:t xml:space="preserve"> </w:t>
      </w:r>
      <w:r w:rsidRPr="001F4F80">
        <w:t>with</w:t>
      </w:r>
      <w:r w:rsidRPr="00C374E0">
        <w:rPr>
          <w:i/>
        </w:rPr>
        <w:t xml:space="preserve"> </w:t>
      </w:r>
      <w:r w:rsidRPr="001F4F80">
        <w:t>Precipitation</w:t>
      </w:r>
      <w:r w:rsidRPr="00C374E0">
        <w:rPr>
          <w:i/>
        </w:rPr>
        <w:t xml:space="preserve"> </w:t>
      </w:r>
      <w:r w:rsidRPr="001F4F80">
        <w:t>and</w:t>
      </w:r>
      <w:r w:rsidRPr="00C374E0">
        <w:rPr>
          <w:i/>
        </w:rPr>
        <w:t xml:space="preserve"> </w:t>
      </w:r>
      <w:r w:rsidRPr="001F4F80">
        <w:t>Temperature</w:t>
      </w:r>
      <w:r w:rsidRPr="00C374E0">
        <w:rPr>
          <w:i/>
        </w:rPr>
        <w:t xml:space="preserve"> </w:t>
      </w:r>
      <w:r w:rsidRPr="001F4F80">
        <w:t>along</w:t>
      </w:r>
      <w:r w:rsidRPr="00C374E0">
        <w:rPr>
          <w:i/>
        </w:rPr>
        <w:t xml:space="preserve"> </w:t>
      </w:r>
      <w:r w:rsidRPr="001F4F80">
        <w:t>a</w:t>
      </w:r>
      <w:r w:rsidRPr="00C374E0">
        <w:rPr>
          <w:i/>
        </w:rPr>
        <w:t xml:space="preserve"> </w:t>
      </w:r>
      <w:r w:rsidRPr="001F4F80">
        <w:t>Climatic</w:t>
      </w:r>
      <w:r w:rsidRPr="00C374E0">
        <w:rPr>
          <w:i/>
        </w:rPr>
        <w:t xml:space="preserve"> </w:t>
      </w:r>
      <w:r w:rsidRPr="001F4F80">
        <w:t>Gradient</w:t>
      </w:r>
      <w:r w:rsidRPr="00C374E0">
        <w:rPr>
          <w:i/>
        </w:rPr>
        <w:t xml:space="preserve"> </w:t>
      </w:r>
      <w:r w:rsidRPr="001F4F80">
        <w:t>in</w:t>
      </w:r>
      <w:r w:rsidRPr="00C374E0">
        <w:rPr>
          <w:i/>
        </w:rPr>
        <w:t xml:space="preserve"> </w:t>
      </w:r>
      <w:r w:rsidRPr="001F4F80">
        <w:t>Europe.</w:t>
      </w:r>
      <w:r w:rsidRPr="00C374E0">
        <w:rPr>
          <w:i/>
        </w:rPr>
        <w:t xml:space="preserve"> </w:t>
      </w:r>
      <w:r w:rsidRPr="001F4F80">
        <w:rPr>
          <w:i/>
          <w:iCs/>
        </w:rPr>
        <w:t>New</w:t>
      </w:r>
      <w:r w:rsidRPr="00C374E0">
        <w:rPr>
          <w:i/>
          <w:iCs/>
        </w:rPr>
        <w:t xml:space="preserve"> </w:t>
      </w:r>
      <w:r>
        <w:rPr>
          <w:i/>
          <w:iCs/>
        </w:rPr>
        <w:t xml:space="preserve">Phytol. </w:t>
      </w:r>
      <w:r w:rsidRPr="00C374E0">
        <w:rPr>
          <w:b/>
          <w:bCs/>
        </w:rPr>
        <w:t>2021</w:t>
      </w:r>
      <w:r w:rsidRPr="001F4F80">
        <w:t>,</w:t>
      </w:r>
      <w:r w:rsidRPr="00C374E0">
        <w:rPr>
          <w:i/>
        </w:rPr>
        <w:t xml:space="preserve"> </w:t>
      </w:r>
      <w:r w:rsidRPr="001F4F80">
        <w:rPr>
          <w:i/>
          <w:iCs/>
        </w:rPr>
        <w:t>229</w:t>
      </w:r>
      <w:r w:rsidRPr="001F4F80">
        <w:t>,</w:t>
      </w:r>
      <w:r w:rsidRPr="00C374E0">
        <w:rPr>
          <w:i/>
        </w:rPr>
        <w:t xml:space="preserve"> </w:t>
      </w:r>
      <w:r w:rsidRPr="001F4F80">
        <w:t>3009–3025</w:t>
      </w:r>
      <w:r>
        <w:t>.</w:t>
      </w:r>
      <w:r w:rsidRPr="00C374E0">
        <w:rPr>
          <w:i/>
        </w:rPr>
        <w:t xml:space="preserve"> </w:t>
      </w:r>
      <w:r>
        <w:t>https://doi.org/</w:t>
      </w:r>
      <w:r w:rsidRPr="001F4F80">
        <w:t>10.1111/nph.17029.</w:t>
      </w:r>
    </w:p>
    <w:p w14:paraId="43F74EAE" w14:textId="77777777" w:rsidR="00D81577" w:rsidRPr="001F4F80" w:rsidRDefault="00D81577" w:rsidP="00D81577">
      <w:pPr>
        <w:pStyle w:val="MDPI81references"/>
        <w:numPr>
          <w:ilvl w:val="0"/>
          <w:numId w:val="15"/>
        </w:numPr>
      </w:pPr>
      <w:proofErr w:type="spellStart"/>
      <w:r w:rsidRPr="001F4F80">
        <w:t>Brancalion</w:t>
      </w:r>
      <w:proofErr w:type="spellEnd"/>
      <w:r w:rsidRPr="001F4F80">
        <w:t>,</w:t>
      </w:r>
      <w:r w:rsidRPr="00C374E0">
        <w:rPr>
          <w:i/>
        </w:rPr>
        <w:t xml:space="preserve"> </w:t>
      </w:r>
      <w:r w:rsidRPr="001F4F80">
        <w:t>P.H.S.;</w:t>
      </w:r>
      <w:r w:rsidRPr="00C374E0">
        <w:rPr>
          <w:i/>
        </w:rPr>
        <w:t xml:space="preserve"> </w:t>
      </w:r>
      <w:r w:rsidRPr="001F4F80">
        <w:t>Oliveira,</w:t>
      </w:r>
      <w:r w:rsidRPr="00C374E0">
        <w:rPr>
          <w:i/>
        </w:rPr>
        <w:t xml:space="preserve"> </w:t>
      </w:r>
      <w:r w:rsidRPr="001F4F80">
        <w:t>G.C.X.;</w:t>
      </w:r>
      <w:r w:rsidRPr="00C374E0">
        <w:rPr>
          <w:i/>
        </w:rPr>
        <w:t xml:space="preserve"> </w:t>
      </w:r>
      <w:r w:rsidRPr="001F4F80">
        <w:t>Zucchi,</w:t>
      </w:r>
      <w:r w:rsidRPr="00C374E0">
        <w:rPr>
          <w:i/>
        </w:rPr>
        <w:t xml:space="preserve"> </w:t>
      </w:r>
      <w:r w:rsidRPr="001F4F80">
        <w:t>M.I.;</w:t>
      </w:r>
      <w:r w:rsidRPr="00C374E0">
        <w:rPr>
          <w:i/>
        </w:rPr>
        <w:t xml:space="preserve"> </w:t>
      </w:r>
      <w:r w:rsidRPr="001F4F80">
        <w:t>Novello,</w:t>
      </w:r>
      <w:r w:rsidRPr="00C374E0">
        <w:rPr>
          <w:i/>
        </w:rPr>
        <w:t xml:space="preserve"> </w:t>
      </w:r>
      <w:r w:rsidRPr="001F4F80">
        <w:t>M.;</w:t>
      </w:r>
      <w:r w:rsidRPr="00C374E0">
        <w:rPr>
          <w:i/>
        </w:rPr>
        <w:t xml:space="preserve"> </w:t>
      </w:r>
      <w:r w:rsidRPr="001F4F80">
        <w:t>van</w:t>
      </w:r>
      <w:r w:rsidRPr="00C374E0">
        <w:rPr>
          <w:i/>
        </w:rPr>
        <w:t xml:space="preserve"> </w:t>
      </w:r>
      <w:r w:rsidRPr="001F4F80">
        <w:t>Melis,</w:t>
      </w:r>
      <w:r w:rsidRPr="00C374E0">
        <w:rPr>
          <w:i/>
        </w:rPr>
        <w:t xml:space="preserve"> </w:t>
      </w:r>
      <w:r w:rsidRPr="001F4F80">
        <w:t>J.;</w:t>
      </w:r>
      <w:r w:rsidRPr="00C374E0">
        <w:rPr>
          <w:i/>
        </w:rPr>
        <w:t xml:space="preserve"> </w:t>
      </w:r>
      <w:r w:rsidRPr="001F4F80">
        <w:t>Zocchi,</w:t>
      </w:r>
      <w:r w:rsidRPr="00C374E0">
        <w:rPr>
          <w:i/>
        </w:rPr>
        <w:t xml:space="preserve"> </w:t>
      </w:r>
      <w:r w:rsidRPr="001F4F80">
        <w:t>S.S.;</w:t>
      </w:r>
      <w:r w:rsidRPr="00C374E0">
        <w:rPr>
          <w:i/>
        </w:rPr>
        <w:t xml:space="preserve"> </w:t>
      </w:r>
      <w:r w:rsidRPr="001F4F80">
        <w:t>Chazdon,</w:t>
      </w:r>
      <w:r w:rsidRPr="00C374E0">
        <w:rPr>
          <w:i/>
        </w:rPr>
        <w:t xml:space="preserve"> </w:t>
      </w:r>
      <w:r w:rsidRPr="001F4F80">
        <w:t>R.L.;</w:t>
      </w:r>
      <w:r w:rsidRPr="00C374E0">
        <w:rPr>
          <w:i/>
        </w:rPr>
        <w:t xml:space="preserve"> </w:t>
      </w:r>
      <w:r w:rsidRPr="001F4F80">
        <w:t>Rodrigues,</w:t>
      </w:r>
      <w:r w:rsidRPr="00C374E0">
        <w:rPr>
          <w:i/>
        </w:rPr>
        <w:t xml:space="preserve"> </w:t>
      </w:r>
      <w:r w:rsidRPr="001F4F80">
        <w:t>R.R.</w:t>
      </w:r>
      <w:r w:rsidRPr="00C374E0">
        <w:rPr>
          <w:i/>
        </w:rPr>
        <w:t xml:space="preserve"> </w:t>
      </w:r>
      <w:r w:rsidRPr="001F4F80">
        <w:t>Phenotypic</w:t>
      </w:r>
      <w:r w:rsidRPr="00C374E0">
        <w:rPr>
          <w:i/>
        </w:rPr>
        <w:t xml:space="preserve"> </w:t>
      </w:r>
      <w:r w:rsidRPr="001F4F80">
        <w:t>Plasticity</w:t>
      </w:r>
      <w:r w:rsidRPr="00C374E0">
        <w:rPr>
          <w:i/>
        </w:rPr>
        <w:t xml:space="preserve"> </w:t>
      </w:r>
      <w:r w:rsidRPr="001F4F80">
        <w:t>and</w:t>
      </w:r>
      <w:r w:rsidRPr="00C374E0">
        <w:rPr>
          <w:i/>
        </w:rPr>
        <w:t xml:space="preserve"> </w:t>
      </w:r>
      <w:r w:rsidRPr="001F4F80">
        <w:t>Local</w:t>
      </w:r>
      <w:r w:rsidRPr="00C374E0">
        <w:rPr>
          <w:i/>
        </w:rPr>
        <w:t xml:space="preserve"> </w:t>
      </w:r>
      <w:r w:rsidRPr="001F4F80">
        <w:t>Adaptation</w:t>
      </w:r>
      <w:r w:rsidRPr="00C374E0">
        <w:rPr>
          <w:i/>
        </w:rPr>
        <w:t xml:space="preserve"> </w:t>
      </w:r>
      <w:r w:rsidRPr="001F4F80">
        <w:t>Favor</w:t>
      </w:r>
      <w:r w:rsidRPr="00C374E0">
        <w:rPr>
          <w:i/>
        </w:rPr>
        <w:t xml:space="preserve"> </w:t>
      </w:r>
      <w:r w:rsidRPr="001F4F80">
        <w:t>Range</w:t>
      </w:r>
      <w:r w:rsidRPr="00C374E0">
        <w:rPr>
          <w:i/>
        </w:rPr>
        <w:t xml:space="preserve"> </w:t>
      </w:r>
      <w:r w:rsidRPr="001F4F80">
        <w:t>Expansion</w:t>
      </w:r>
      <w:r w:rsidRPr="00C374E0">
        <w:rPr>
          <w:i/>
        </w:rPr>
        <w:t xml:space="preserve"> </w:t>
      </w:r>
      <w:r w:rsidRPr="001F4F80">
        <w:t>of</w:t>
      </w:r>
      <w:r w:rsidRPr="00C374E0">
        <w:rPr>
          <w:i/>
        </w:rPr>
        <w:t xml:space="preserve"> </w:t>
      </w:r>
      <w:r w:rsidRPr="001F4F80">
        <w:t>a</w:t>
      </w:r>
      <w:r w:rsidRPr="00C374E0">
        <w:rPr>
          <w:i/>
        </w:rPr>
        <w:t xml:space="preserve"> </w:t>
      </w:r>
      <w:r w:rsidRPr="001F4F80">
        <w:t>Neotropical</w:t>
      </w:r>
      <w:r w:rsidRPr="00C374E0">
        <w:rPr>
          <w:i/>
        </w:rPr>
        <w:t xml:space="preserve"> </w:t>
      </w:r>
      <w:r w:rsidRPr="001F4F80">
        <w:t>Palm.</w:t>
      </w:r>
      <w:r w:rsidRPr="00C374E0">
        <w:rPr>
          <w:i/>
        </w:rPr>
        <w:t xml:space="preserve"> </w:t>
      </w:r>
      <w:r>
        <w:rPr>
          <w:i/>
          <w:iCs/>
        </w:rPr>
        <w:t xml:space="preserve">Ecol. Evol. </w:t>
      </w:r>
      <w:r w:rsidRPr="00C374E0">
        <w:rPr>
          <w:b/>
          <w:bCs/>
        </w:rPr>
        <w:t>2018</w:t>
      </w:r>
      <w:r w:rsidRPr="001F4F80">
        <w:t>,</w:t>
      </w:r>
      <w:r w:rsidRPr="00C374E0">
        <w:rPr>
          <w:i/>
        </w:rPr>
        <w:t xml:space="preserve"> </w:t>
      </w:r>
      <w:r w:rsidRPr="001F4F80">
        <w:rPr>
          <w:i/>
          <w:iCs/>
        </w:rPr>
        <w:t>8</w:t>
      </w:r>
      <w:r w:rsidRPr="001F4F80">
        <w:t>,</w:t>
      </w:r>
      <w:r w:rsidRPr="00C374E0">
        <w:rPr>
          <w:i/>
        </w:rPr>
        <w:t xml:space="preserve"> </w:t>
      </w:r>
      <w:r w:rsidRPr="001F4F80">
        <w:t>7462–7475</w:t>
      </w:r>
      <w:r>
        <w:t>.</w:t>
      </w:r>
      <w:r w:rsidRPr="00C374E0">
        <w:rPr>
          <w:i/>
        </w:rPr>
        <w:t xml:space="preserve"> </w:t>
      </w:r>
      <w:r>
        <w:t>https://doi.org/</w:t>
      </w:r>
      <w:r w:rsidRPr="001F4F80">
        <w:t>10.1002/ece3.4248.</w:t>
      </w:r>
    </w:p>
    <w:p w14:paraId="019232DF" w14:textId="77777777" w:rsidR="00D81577" w:rsidRPr="006D56E8" w:rsidRDefault="00D81577" w:rsidP="00D81577">
      <w:pPr>
        <w:pStyle w:val="MDPI81references"/>
        <w:numPr>
          <w:ilvl w:val="0"/>
          <w:numId w:val="15"/>
        </w:numPr>
      </w:pPr>
      <w:r w:rsidRPr="00062DC2">
        <w:t>Vallejos,</w:t>
      </w:r>
      <w:r w:rsidRPr="00062DC2">
        <w:rPr>
          <w:i/>
        </w:rPr>
        <w:t xml:space="preserve"> </w:t>
      </w:r>
      <w:r w:rsidRPr="00062DC2">
        <w:t>J.;</w:t>
      </w:r>
      <w:r w:rsidRPr="00062DC2">
        <w:rPr>
          <w:i/>
        </w:rPr>
        <w:t xml:space="preserve"> </w:t>
      </w:r>
      <w:r w:rsidRPr="00062DC2">
        <w:t>Badilla,</w:t>
      </w:r>
      <w:r w:rsidRPr="00062DC2">
        <w:rPr>
          <w:i/>
        </w:rPr>
        <w:t xml:space="preserve"> </w:t>
      </w:r>
      <w:r w:rsidRPr="00062DC2">
        <w:t>Y.;</w:t>
      </w:r>
      <w:r w:rsidRPr="00062DC2">
        <w:rPr>
          <w:i/>
        </w:rPr>
        <w:t xml:space="preserve"> </w:t>
      </w:r>
      <w:r w:rsidRPr="00062DC2">
        <w:t>Picado,</w:t>
      </w:r>
      <w:r w:rsidRPr="00062DC2">
        <w:rPr>
          <w:i/>
        </w:rPr>
        <w:t xml:space="preserve"> </w:t>
      </w:r>
      <w:r w:rsidRPr="00062DC2">
        <w:t>F.;</w:t>
      </w:r>
      <w:r w:rsidRPr="00062DC2">
        <w:rPr>
          <w:i/>
        </w:rPr>
        <w:t xml:space="preserve"> </w:t>
      </w:r>
      <w:r w:rsidRPr="00062DC2">
        <w:t>Murillo,</w:t>
      </w:r>
      <w:r w:rsidRPr="00062DC2">
        <w:rPr>
          <w:i/>
        </w:rPr>
        <w:t xml:space="preserve"> </w:t>
      </w:r>
      <w:r w:rsidRPr="00062DC2">
        <w:t>O.</w:t>
      </w:r>
      <w:r w:rsidRPr="00062DC2">
        <w:rPr>
          <w:i/>
        </w:rPr>
        <w:t xml:space="preserve"> </w:t>
      </w:r>
      <w:r w:rsidRPr="00062DC2">
        <w:t>Metodología</w:t>
      </w:r>
      <w:r w:rsidRPr="00062DC2">
        <w:rPr>
          <w:i/>
        </w:rPr>
        <w:t xml:space="preserve"> </w:t>
      </w:r>
      <w:r w:rsidRPr="00062DC2">
        <w:t>para</w:t>
      </w:r>
      <w:r w:rsidRPr="00062DC2">
        <w:rPr>
          <w:i/>
        </w:rPr>
        <w:t xml:space="preserve"> </w:t>
      </w:r>
      <w:r w:rsidRPr="00062DC2">
        <w:t>la</w:t>
      </w:r>
      <w:r w:rsidRPr="00062DC2">
        <w:rPr>
          <w:i/>
        </w:rPr>
        <w:t xml:space="preserve"> </w:t>
      </w:r>
      <w:r w:rsidRPr="00062DC2">
        <w:t>selección</w:t>
      </w:r>
      <w:r w:rsidRPr="00062DC2">
        <w:rPr>
          <w:i/>
        </w:rPr>
        <w:t xml:space="preserve"> </w:t>
      </w:r>
      <w:r w:rsidRPr="00062DC2">
        <w:t>e</w:t>
      </w:r>
      <w:r w:rsidRPr="00062DC2">
        <w:rPr>
          <w:i/>
        </w:rPr>
        <w:t xml:space="preserve"> </w:t>
      </w:r>
      <w:r w:rsidRPr="00062DC2">
        <w:t>incorporación</w:t>
      </w:r>
      <w:r w:rsidRPr="00062DC2">
        <w:rPr>
          <w:i/>
        </w:rPr>
        <w:t xml:space="preserve"> </w:t>
      </w:r>
      <w:r w:rsidRPr="00062DC2">
        <w:t>de</w:t>
      </w:r>
      <w:r w:rsidRPr="00062DC2">
        <w:rPr>
          <w:i/>
        </w:rPr>
        <w:t xml:space="preserve"> </w:t>
      </w:r>
      <w:r w:rsidRPr="00062DC2">
        <w:t>árboles</w:t>
      </w:r>
      <w:r w:rsidRPr="00062DC2">
        <w:rPr>
          <w:i/>
        </w:rPr>
        <w:t xml:space="preserve"> </w:t>
      </w:r>
      <w:r w:rsidRPr="00062DC2">
        <w:t>plus</w:t>
      </w:r>
      <w:r w:rsidRPr="00062DC2">
        <w:rPr>
          <w:i/>
        </w:rPr>
        <w:t xml:space="preserve"> </w:t>
      </w:r>
      <w:r w:rsidRPr="00062DC2">
        <w:t>en</w:t>
      </w:r>
      <w:r w:rsidRPr="00062DC2">
        <w:rPr>
          <w:i/>
        </w:rPr>
        <w:t xml:space="preserve"> </w:t>
      </w:r>
      <w:r w:rsidRPr="00062DC2">
        <w:t>programas</w:t>
      </w:r>
      <w:r w:rsidRPr="00062DC2">
        <w:rPr>
          <w:i/>
        </w:rPr>
        <w:t xml:space="preserve"> </w:t>
      </w:r>
      <w:r w:rsidRPr="00062DC2">
        <w:t>de</w:t>
      </w:r>
      <w:r w:rsidRPr="00062DC2">
        <w:rPr>
          <w:i/>
        </w:rPr>
        <w:t xml:space="preserve"> </w:t>
      </w:r>
      <w:r w:rsidRPr="00062DC2">
        <w:t>mejoramiento</w:t>
      </w:r>
      <w:r w:rsidRPr="00062DC2">
        <w:rPr>
          <w:i/>
        </w:rPr>
        <w:t xml:space="preserve"> </w:t>
      </w:r>
      <w:r w:rsidRPr="00062DC2">
        <w:t>genético</w:t>
      </w:r>
      <w:r w:rsidRPr="00062DC2">
        <w:rPr>
          <w:i/>
        </w:rPr>
        <w:t xml:space="preserve"> </w:t>
      </w:r>
      <w:r w:rsidRPr="00062DC2">
        <w:t>forestal.</w:t>
      </w:r>
      <w:r w:rsidRPr="00062DC2">
        <w:rPr>
          <w:i/>
        </w:rPr>
        <w:t xml:space="preserve"> </w:t>
      </w:r>
      <w:r>
        <w:rPr>
          <w:i/>
          <w:iCs/>
        </w:rPr>
        <w:t>Agron</w:t>
      </w:r>
      <w:r w:rsidRPr="006D56E8">
        <w:rPr>
          <w:i/>
          <w:iCs/>
        </w:rPr>
        <w:t xml:space="preserve">. </w:t>
      </w:r>
      <w:proofErr w:type="spellStart"/>
      <w:r w:rsidRPr="006D56E8">
        <w:rPr>
          <w:i/>
          <w:iCs/>
        </w:rPr>
        <w:t>Costarric</w:t>
      </w:r>
      <w:proofErr w:type="spellEnd"/>
      <w:r w:rsidRPr="006D56E8">
        <w:rPr>
          <w:i/>
          <w:iCs/>
        </w:rPr>
        <w:t xml:space="preserve">. </w:t>
      </w:r>
      <w:r w:rsidRPr="006D56E8">
        <w:rPr>
          <w:b/>
          <w:bCs/>
        </w:rPr>
        <w:t>2010</w:t>
      </w:r>
      <w:r w:rsidRPr="006D56E8">
        <w:t>,</w:t>
      </w:r>
      <w:r w:rsidRPr="006D56E8">
        <w:rPr>
          <w:i/>
        </w:rPr>
        <w:t xml:space="preserve"> </w:t>
      </w:r>
      <w:r w:rsidRPr="006D56E8">
        <w:rPr>
          <w:i/>
          <w:iCs/>
        </w:rPr>
        <w:t>34</w:t>
      </w:r>
      <w:r w:rsidRPr="006D56E8">
        <w:t>,</w:t>
      </w:r>
      <w:r w:rsidRPr="006D56E8">
        <w:rPr>
          <w:i/>
        </w:rPr>
        <w:t xml:space="preserve"> </w:t>
      </w:r>
      <w:r w:rsidRPr="006D56E8">
        <w:t>105–119.</w:t>
      </w:r>
    </w:p>
    <w:p w14:paraId="60B63754" w14:textId="77777777" w:rsidR="00D81577" w:rsidRPr="006D56E8" w:rsidRDefault="00D81577" w:rsidP="00D81577">
      <w:pPr>
        <w:pStyle w:val="MDPI81references"/>
        <w:numPr>
          <w:ilvl w:val="0"/>
          <w:numId w:val="15"/>
        </w:numPr>
      </w:pPr>
      <w:r w:rsidRPr="006D56E8">
        <w:t>Duarte,</w:t>
      </w:r>
      <w:r w:rsidRPr="006D56E8">
        <w:rPr>
          <w:i/>
        </w:rPr>
        <w:t xml:space="preserve"> </w:t>
      </w:r>
      <w:r w:rsidRPr="006D56E8">
        <w:t>D.;</w:t>
      </w:r>
      <w:r w:rsidRPr="006D56E8">
        <w:rPr>
          <w:i/>
        </w:rPr>
        <w:t xml:space="preserve"> </w:t>
      </w:r>
      <w:proofErr w:type="spellStart"/>
      <w:r w:rsidRPr="006D56E8">
        <w:t>Jurcic</w:t>
      </w:r>
      <w:proofErr w:type="spellEnd"/>
      <w:r w:rsidRPr="006D56E8">
        <w:t>,</w:t>
      </w:r>
      <w:r w:rsidRPr="006D56E8">
        <w:rPr>
          <w:i/>
        </w:rPr>
        <w:t xml:space="preserve"> </w:t>
      </w:r>
      <w:r w:rsidRPr="006D56E8">
        <w:t>E.J.;</w:t>
      </w:r>
      <w:r w:rsidRPr="006D56E8">
        <w:rPr>
          <w:i/>
        </w:rPr>
        <w:t xml:space="preserve"> </w:t>
      </w:r>
      <w:proofErr w:type="spellStart"/>
      <w:r w:rsidRPr="006D56E8">
        <w:t>Dutour</w:t>
      </w:r>
      <w:proofErr w:type="spellEnd"/>
      <w:r w:rsidRPr="006D56E8">
        <w:t>,</w:t>
      </w:r>
      <w:r w:rsidRPr="006D56E8">
        <w:rPr>
          <w:i/>
        </w:rPr>
        <w:t xml:space="preserve"> </w:t>
      </w:r>
      <w:r w:rsidRPr="006D56E8">
        <w:t>J.;</w:t>
      </w:r>
      <w:r w:rsidRPr="006D56E8">
        <w:rPr>
          <w:i/>
        </w:rPr>
        <w:t xml:space="preserve"> </w:t>
      </w:r>
      <w:r w:rsidRPr="006D56E8">
        <w:t>Villalba,</w:t>
      </w:r>
      <w:r w:rsidRPr="006D56E8">
        <w:rPr>
          <w:i/>
        </w:rPr>
        <w:t xml:space="preserve"> </w:t>
      </w:r>
      <w:r w:rsidRPr="006D56E8">
        <w:t>P.V.;</w:t>
      </w:r>
      <w:r w:rsidRPr="006D56E8">
        <w:rPr>
          <w:i/>
        </w:rPr>
        <w:t xml:space="preserve"> </w:t>
      </w:r>
      <w:proofErr w:type="spellStart"/>
      <w:r w:rsidRPr="006D56E8">
        <w:t>Centurión</w:t>
      </w:r>
      <w:proofErr w:type="spellEnd"/>
      <w:r w:rsidRPr="006D56E8">
        <w:t>,</w:t>
      </w:r>
      <w:r w:rsidRPr="006D56E8">
        <w:rPr>
          <w:i/>
        </w:rPr>
        <w:t xml:space="preserve"> </w:t>
      </w:r>
      <w:r w:rsidRPr="006D56E8">
        <w:t>C.;</w:t>
      </w:r>
      <w:r w:rsidRPr="006D56E8">
        <w:rPr>
          <w:i/>
        </w:rPr>
        <w:t xml:space="preserve"> </w:t>
      </w:r>
      <w:proofErr w:type="spellStart"/>
      <w:r w:rsidRPr="006D56E8">
        <w:t>Grattapaglia</w:t>
      </w:r>
      <w:proofErr w:type="spellEnd"/>
      <w:r w:rsidRPr="006D56E8">
        <w:t>,</w:t>
      </w:r>
      <w:r w:rsidRPr="006D56E8">
        <w:rPr>
          <w:i/>
        </w:rPr>
        <w:t xml:space="preserve"> </w:t>
      </w:r>
      <w:r w:rsidRPr="006D56E8">
        <w:t>D.;</w:t>
      </w:r>
      <w:r w:rsidRPr="006D56E8">
        <w:rPr>
          <w:i/>
        </w:rPr>
        <w:t xml:space="preserve"> </w:t>
      </w:r>
      <w:r w:rsidRPr="006D56E8">
        <w:t>Cappa,</w:t>
      </w:r>
      <w:r w:rsidRPr="006D56E8">
        <w:rPr>
          <w:i/>
        </w:rPr>
        <w:t xml:space="preserve"> </w:t>
      </w:r>
      <w:r w:rsidRPr="006D56E8">
        <w:t>E.P.</w:t>
      </w:r>
      <w:r w:rsidRPr="006D56E8">
        <w:rPr>
          <w:i/>
        </w:rPr>
        <w:t xml:space="preserve"> </w:t>
      </w:r>
      <w:r w:rsidRPr="006D56E8">
        <w:t>Genomic</w:t>
      </w:r>
      <w:r w:rsidRPr="006D56E8">
        <w:rPr>
          <w:i/>
        </w:rPr>
        <w:t xml:space="preserve"> </w:t>
      </w:r>
      <w:r w:rsidRPr="006D56E8">
        <w:t>Selection</w:t>
      </w:r>
      <w:r w:rsidRPr="006D56E8">
        <w:rPr>
          <w:i/>
        </w:rPr>
        <w:t xml:space="preserve"> </w:t>
      </w:r>
      <w:r w:rsidRPr="006D56E8">
        <w:t>in</w:t>
      </w:r>
      <w:r w:rsidRPr="006D56E8">
        <w:rPr>
          <w:i/>
        </w:rPr>
        <w:t xml:space="preserve"> </w:t>
      </w:r>
      <w:r w:rsidRPr="006D56E8">
        <w:t>Forest</w:t>
      </w:r>
      <w:r w:rsidRPr="006D56E8">
        <w:rPr>
          <w:i/>
        </w:rPr>
        <w:t xml:space="preserve"> </w:t>
      </w:r>
      <w:r w:rsidRPr="006D56E8">
        <w:t>Trees</w:t>
      </w:r>
      <w:r w:rsidRPr="006D56E8">
        <w:rPr>
          <w:i/>
        </w:rPr>
        <w:t xml:space="preserve"> </w:t>
      </w:r>
      <w:r w:rsidRPr="006D56E8">
        <w:t>Comes</w:t>
      </w:r>
      <w:r w:rsidRPr="006D56E8">
        <w:rPr>
          <w:i/>
        </w:rPr>
        <w:t xml:space="preserve"> </w:t>
      </w:r>
      <w:r w:rsidRPr="006D56E8">
        <w:t>to</w:t>
      </w:r>
      <w:r w:rsidRPr="006D56E8">
        <w:rPr>
          <w:i/>
        </w:rPr>
        <w:t xml:space="preserve"> </w:t>
      </w:r>
      <w:r w:rsidRPr="006D56E8">
        <w:t>Life:</w:t>
      </w:r>
      <w:r w:rsidRPr="006D56E8">
        <w:rPr>
          <w:i/>
        </w:rPr>
        <w:t xml:space="preserve"> </w:t>
      </w:r>
      <w:r w:rsidRPr="006D56E8">
        <w:t>Unraveling</w:t>
      </w:r>
      <w:r w:rsidRPr="006D56E8">
        <w:rPr>
          <w:i/>
        </w:rPr>
        <w:t xml:space="preserve"> </w:t>
      </w:r>
      <w:r w:rsidRPr="006D56E8">
        <w:t>Its</w:t>
      </w:r>
      <w:r w:rsidRPr="006D56E8">
        <w:rPr>
          <w:i/>
        </w:rPr>
        <w:t xml:space="preserve"> </w:t>
      </w:r>
      <w:r w:rsidRPr="006D56E8">
        <w:t>Potential</w:t>
      </w:r>
      <w:r w:rsidRPr="006D56E8">
        <w:rPr>
          <w:i/>
        </w:rPr>
        <w:t xml:space="preserve"> </w:t>
      </w:r>
      <w:r w:rsidRPr="006D56E8">
        <w:t>in</w:t>
      </w:r>
      <w:r w:rsidRPr="006D56E8">
        <w:rPr>
          <w:i/>
        </w:rPr>
        <w:t xml:space="preserve"> </w:t>
      </w:r>
      <w:r w:rsidRPr="006D56E8">
        <w:t>an</w:t>
      </w:r>
      <w:r w:rsidRPr="006D56E8">
        <w:rPr>
          <w:i/>
        </w:rPr>
        <w:t xml:space="preserve"> </w:t>
      </w:r>
      <w:r w:rsidRPr="006D56E8">
        <w:t>Advanced</w:t>
      </w:r>
      <w:r w:rsidRPr="006D56E8">
        <w:rPr>
          <w:i/>
        </w:rPr>
        <w:t xml:space="preserve"> </w:t>
      </w:r>
      <w:r w:rsidRPr="006D56E8">
        <w:t>Four-Generation</w:t>
      </w:r>
      <w:r w:rsidRPr="006D56E8">
        <w:rPr>
          <w:i/>
        </w:rPr>
        <w:t xml:space="preserve"> </w:t>
      </w:r>
      <w:r w:rsidRPr="006D56E8">
        <w:rPr>
          <w:i/>
          <w:iCs/>
        </w:rPr>
        <w:t>Eucalyptus grandis</w:t>
      </w:r>
      <w:r w:rsidRPr="006D56E8">
        <w:rPr>
          <w:i/>
        </w:rPr>
        <w:t xml:space="preserve"> </w:t>
      </w:r>
      <w:r w:rsidRPr="006D56E8">
        <w:t>Population.</w:t>
      </w:r>
      <w:r w:rsidRPr="006D56E8">
        <w:rPr>
          <w:i/>
        </w:rPr>
        <w:t xml:space="preserve"> </w:t>
      </w:r>
      <w:r w:rsidRPr="006D56E8">
        <w:rPr>
          <w:i/>
          <w:iCs/>
        </w:rPr>
        <w:t>Front. Plant Sci.</w:t>
      </w:r>
      <w:r w:rsidRPr="006D56E8">
        <w:rPr>
          <w:i/>
        </w:rPr>
        <w:t xml:space="preserve"> </w:t>
      </w:r>
      <w:r w:rsidRPr="006D56E8">
        <w:rPr>
          <w:b/>
          <w:bCs/>
        </w:rPr>
        <w:t>2024</w:t>
      </w:r>
      <w:r w:rsidRPr="006D56E8">
        <w:t>,</w:t>
      </w:r>
      <w:r w:rsidRPr="006D56E8">
        <w:rPr>
          <w:i/>
        </w:rPr>
        <w:t xml:space="preserve"> </w:t>
      </w:r>
      <w:r w:rsidRPr="006D56E8">
        <w:rPr>
          <w:i/>
          <w:iCs/>
        </w:rPr>
        <w:t>15</w:t>
      </w:r>
      <w:r w:rsidRPr="006D56E8">
        <w:t>,</w:t>
      </w:r>
      <w:r w:rsidRPr="006D56E8">
        <w:rPr>
          <w:i/>
        </w:rPr>
        <w:t xml:space="preserve"> </w:t>
      </w:r>
      <w:r w:rsidRPr="006D56E8">
        <w:t>1462285.</w:t>
      </w:r>
      <w:r w:rsidRPr="006D56E8">
        <w:rPr>
          <w:i/>
        </w:rPr>
        <w:t xml:space="preserve"> </w:t>
      </w:r>
      <w:r w:rsidRPr="006D56E8">
        <w:t>https://doi.org/10.3389/fpls.2024.1462285.</w:t>
      </w:r>
    </w:p>
    <w:p w14:paraId="497572B3" w14:textId="77777777" w:rsidR="00D81577" w:rsidRPr="006D56E8" w:rsidRDefault="00D81577" w:rsidP="00D81577">
      <w:pPr>
        <w:pStyle w:val="MDPI81references"/>
        <w:numPr>
          <w:ilvl w:val="0"/>
          <w:numId w:val="15"/>
        </w:numPr>
      </w:pPr>
      <w:r w:rsidRPr="006D56E8">
        <w:t>López,</w:t>
      </w:r>
      <w:r w:rsidRPr="006D56E8">
        <w:rPr>
          <w:i/>
        </w:rPr>
        <w:t xml:space="preserve"> </w:t>
      </w:r>
      <w:r w:rsidRPr="006D56E8">
        <w:t>B.C.;</w:t>
      </w:r>
      <w:r w:rsidRPr="006D56E8">
        <w:rPr>
          <w:i/>
        </w:rPr>
        <w:t xml:space="preserve"> </w:t>
      </w:r>
      <w:proofErr w:type="spellStart"/>
      <w:r w:rsidRPr="006D56E8">
        <w:t>Sabaté</w:t>
      </w:r>
      <w:proofErr w:type="spellEnd"/>
      <w:r w:rsidRPr="006D56E8">
        <w:t>,</w:t>
      </w:r>
      <w:r w:rsidRPr="006D56E8">
        <w:rPr>
          <w:i/>
        </w:rPr>
        <w:t xml:space="preserve"> </w:t>
      </w:r>
      <w:r w:rsidRPr="006D56E8">
        <w:t>S.;</w:t>
      </w:r>
      <w:r w:rsidRPr="006D56E8">
        <w:rPr>
          <w:i/>
        </w:rPr>
        <w:t xml:space="preserve"> </w:t>
      </w:r>
      <w:r w:rsidRPr="006D56E8">
        <w:t>Gracia,</w:t>
      </w:r>
      <w:r w:rsidRPr="006D56E8">
        <w:rPr>
          <w:i/>
        </w:rPr>
        <w:t xml:space="preserve"> </w:t>
      </w:r>
      <w:r w:rsidRPr="006D56E8">
        <w:t>C.A.;</w:t>
      </w:r>
      <w:r w:rsidRPr="006D56E8">
        <w:rPr>
          <w:i/>
        </w:rPr>
        <w:t xml:space="preserve"> </w:t>
      </w:r>
      <w:r w:rsidRPr="006D56E8">
        <w:t>Rodríguez,</w:t>
      </w:r>
      <w:r w:rsidRPr="006D56E8">
        <w:rPr>
          <w:i/>
        </w:rPr>
        <w:t xml:space="preserve"> </w:t>
      </w:r>
      <w:r w:rsidRPr="006D56E8">
        <w:t>R.</w:t>
      </w:r>
      <w:r w:rsidRPr="006D56E8">
        <w:rPr>
          <w:i/>
        </w:rPr>
        <w:t xml:space="preserve"> </w:t>
      </w:r>
      <w:r w:rsidRPr="006D56E8">
        <w:t>Wood</w:t>
      </w:r>
      <w:r w:rsidRPr="006D56E8">
        <w:rPr>
          <w:i/>
        </w:rPr>
        <w:t xml:space="preserve"> </w:t>
      </w:r>
      <w:r w:rsidRPr="006D56E8">
        <w:t>Anatomy,</w:t>
      </w:r>
      <w:r w:rsidRPr="006D56E8">
        <w:rPr>
          <w:i/>
        </w:rPr>
        <w:t xml:space="preserve"> </w:t>
      </w:r>
      <w:r w:rsidRPr="006D56E8">
        <w:t>Description</w:t>
      </w:r>
      <w:r w:rsidRPr="006D56E8">
        <w:rPr>
          <w:i/>
        </w:rPr>
        <w:t xml:space="preserve"> </w:t>
      </w:r>
      <w:r w:rsidRPr="006D56E8">
        <w:t>of</w:t>
      </w:r>
      <w:r w:rsidRPr="006D56E8">
        <w:rPr>
          <w:i/>
        </w:rPr>
        <w:t xml:space="preserve"> </w:t>
      </w:r>
      <w:r w:rsidRPr="006D56E8">
        <w:t>Annual</w:t>
      </w:r>
      <w:r w:rsidRPr="006D56E8">
        <w:rPr>
          <w:i/>
        </w:rPr>
        <w:t xml:space="preserve"> </w:t>
      </w:r>
      <w:r w:rsidRPr="006D56E8">
        <w:t>Rings,</w:t>
      </w:r>
      <w:r w:rsidRPr="006D56E8">
        <w:rPr>
          <w:i/>
        </w:rPr>
        <w:t xml:space="preserve"> </w:t>
      </w:r>
      <w:r w:rsidRPr="006D56E8">
        <w:t>and</w:t>
      </w:r>
      <w:r w:rsidRPr="006D56E8">
        <w:rPr>
          <w:i/>
        </w:rPr>
        <w:t xml:space="preserve"> </w:t>
      </w:r>
      <w:r w:rsidRPr="006D56E8">
        <w:t>Responses</w:t>
      </w:r>
      <w:r w:rsidRPr="006D56E8">
        <w:rPr>
          <w:i/>
        </w:rPr>
        <w:t xml:space="preserve"> </w:t>
      </w:r>
      <w:r w:rsidRPr="006D56E8">
        <w:t>to</w:t>
      </w:r>
      <w:r w:rsidRPr="006D56E8">
        <w:rPr>
          <w:i/>
        </w:rPr>
        <w:t xml:space="preserve"> </w:t>
      </w:r>
      <w:r w:rsidRPr="006D56E8">
        <w:t>ENSO</w:t>
      </w:r>
      <w:r w:rsidRPr="006D56E8">
        <w:rPr>
          <w:i/>
        </w:rPr>
        <w:t xml:space="preserve"> </w:t>
      </w:r>
      <w:r w:rsidRPr="006D56E8">
        <w:t>Events</w:t>
      </w:r>
      <w:r w:rsidRPr="006D56E8">
        <w:rPr>
          <w:i/>
        </w:rPr>
        <w:t xml:space="preserve"> </w:t>
      </w:r>
      <w:r w:rsidRPr="006D56E8">
        <w:t>of</w:t>
      </w:r>
      <w:r w:rsidRPr="006D56E8">
        <w:rPr>
          <w:i/>
        </w:rPr>
        <w:t xml:space="preserve"> </w:t>
      </w:r>
      <w:r w:rsidRPr="006D56E8">
        <w:rPr>
          <w:i/>
          <w:iCs/>
        </w:rPr>
        <w:t>Prosopis pallida</w:t>
      </w:r>
      <w:r w:rsidRPr="006D56E8">
        <w:rPr>
          <w:i/>
        </w:rPr>
        <w:t xml:space="preserve"> </w:t>
      </w:r>
      <w:r w:rsidRPr="006D56E8">
        <w:t>H.B.K.,</w:t>
      </w:r>
      <w:r w:rsidRPr="006D56E8">
        <w:rPr>
          <w:i/>
        </w:rPr>
        <w:t xml:space="preserve"> </w:t>
      </w:r>
      <w:r w:rsidRPr="006D56E8">
        <w:t>a</w:t>
      </w:r>
      <w:r w:rsidRPr="006D56E8">
        <w:rPr>
          <w:i/>
        </w:rPr>
        <w:t xml:space="preserve"> </w:t>
      </w:r>
      <w:r w:rsidRPr="006D56E8">
        <w:t>Wide-Spread</w:t>
      </w:r>
      <w:r w:rsidRPr="006D56E8">
        <w:rPr>
          <w:i/>
        </w:rPr>
        <w:t xml:space="preserve"> </w:t>
      </w:r>
      <w:r w:rsidRPr="006D56E8">
        <w:t>Woody</w:t>
      </w:r>
      <w:r w:rsidRPr="006D56E8">
        <w:rPr>
          <w:i/>
        </w:rPr>
        <w:t xml:space="preserve"> </w:t>
      </w:r>
      <w:r w:rsidRPr="006D56E8">
        <w:t>Plant</w:t>
      </w:r>
      <w:r w:rsidRPr="006D56E8">
        <w:rPr>
          <w:i/>
        </w:rPr>
        <w:t xml:space="preserve"> </w:t>
      </w:r>
      <w:r w:rsidRPr="006D56E8">
        <w:t>of</w:t>
      </w:r>
      <w:r w:rsidRPr="006D56E8">
        <w:rPr>
          <w:i/>
        </w:rPr>
        <w:t xml:space="preserve"> </w:t>
      </w:r>
      <w:r w:rsidRPr="006D56E8">
        <w:t>Arid</w:t>
      </w:r>
      <w:r w:rsidRPr="006D56E8">
        <w:rPr>
          <w:i/>
        </w:rPr>
        <w:t xml:space="preserve"> </w:t>
      </w:r>
      <w:r w:rsidRPr="006D56E8">
        <w:t>and</w:t>
      </w:r>
      <w:r w:rsidRPr="006D56E8">
        <w:rPr>
          <w:i/>
        </w:rPr>
        <w:t xml:space="preserve"> </w:t>
      </w:r>
      <w:r w:rsidRPr="006D56E8">
        <w:t>Semi-Arid</w:t>
      </w:r>
      <w:r w:rsidRPr="006D56E8">
        <w:rPr>
          <w:i/>
        </w:rPr>
        <w:t xml:space="preserve"> </w:t>
      </w:r>
      <w:r w:rsidRPr="006D56E8">
        <w:t>Lands</w:t>
      </w:r>
      <w:r w:rsidRPr="006D56E8">
        <w:rPr>
          <w:i/>
        </w:rPr>
        <w:t xml:space="preserve"> </w:t>
      </w:r>
      <w:r w:rsidRPr="006D56E8">
        <w:t>of</w:t>
      </w:r>
      <w:r w:rsidRPr="006D56E8">
        <w:rPr>
          <w:i/>
        </w:rPr>
        <w:t xml:space="preserve"> </w:t>
      </w:r>
      <w:r w:rsidRPr="006D56E8">
        <w:t>Latin</w:t>
      </w:r>
      <w:r w:rsidRPr="006D56E8">
        <w:rPr>
          <w:i/>
        </w:rPr>
        <w:t xml:space="preserve"> </w:t>
      </w:r>
      <w:r w:rsidRPr="006D56E8">
        <w:t>America.</w:t>
      </w:r>
      <w:r w:rsidRPr="006D56E8">
        <w:rPr>
          <w:i/>
        </w:rPr>
        <w:t xml:space="preserve"> </w:t>
      </w:r>
      <w:r w:rsidRPr="006D56E8">
        <w:rPr>
          <w:i/>
          <w:iCs/>
        </w:rPr>
        <w:t xml:space="preserve">J. Arid Environ. </w:t>
      </w:r>
      <w:r w:rsidRPr="006D56E8">
        <w:rPr>
          <w:b/>
          <w:bCs/>
        </w:rPr>
        <w:t>2005</w:t>
      </w:r>
      <w:r w:rsidRPr="006D56E8">
        <w:t>,</w:t>
      </w:r>
      <w:r w:rsidRPr="006D56E8">
        <w:rPr>
          <w:i/>
        </w:rPr>
        <w:t xml:space="preserve"> </w:t>
      </w:r>
      <w:r w:rsidRPr="006D56E8">
        <w:rPr>
          <w:i/>
          <w:iCs/>
        </w:rPr>
        <w:t>61</w:t>
      </w:r>
      <w:r w:rsidRPr="006D56E8">
        <w:t>,</w:t>
      </w:r>
      <w:r w:rsidRPr="006D56E8">
        <w:rPr>
          <w:i/>
        </w:rPr>
        <w:t xml:space="preserve"> </w:t>
      </w:r>
      <w:r w:rsidRPr="006D56E8">
        <w:t>541–554.</w:t>
      </w:r>
      <w:r w:rsidRPr="006D56E8">
        <w:rPr>
          <w:i/>
        </w:rPr>
        <w:t xml:space="preserve"> </w:t>
      </w:r>
      <w:r w:rsidRPr="006D56E8">
        <w:t>https://doi.org/10.1016/j.jaridenv.2004.10.008.</w:t>
      </w:r>
    </w:p>
    <w:p w14:paraId="39BE1285" w14:textId="77777777" w:rsidR="00D81577" w:rsidRPr="001F4F80" w:rsidRDefault="00D81577" w:rsidP="00D81577">
      <w:pPr>
        <w:adjustRightInd w:val="0"/>
        <w:snapToGrid w:val="0"/>
        <w:spacing w:before="240"/>
        <w:rPr>
          <w:snapToGrid w:val="0"/>
          <w:sz w:val="18"/>
          <w:szCs w:val="18"/>
          <w14:ligatures w14:val="standardContextual"/>
        </w:rPr>
      </w:pPr>
      <w:r w:rsidRPr="006D56E8">
        <w:rPr>
          <w:b/>
          <w:snapToGrid w:val="0"/>
          <w:sz w:val="18"/>
          <w:szCs w:val="18"/>
          <w14:ligatures w14:val="standardContextual"/>
        </w:rPr>
        <w:t>Disclaimer/Publisher’s Note:</w:t>
      </w:r>
      <w:r w:rsidRPr="006D56E8">
        <w:rPr>
          <w:snapToGrid w:val="0"/>
          <w:sz w:val="18"/>
          <w:szCs w:val="18"/>
          <w14:ligatures w14:val="standardContextual"/>
        </w:rPr>
        <w:t xml:space="preserve"> The statements, opinions</w:t>
      </w:r>
      <w:r w:rsidRPr="001F4F80">
        <w:rPr>
          <w:snapToGrid w:val="0"/>
          <w:sz w:val="18"/>
          <w:szCs w:val="18"/>
          <w14:ligatures w14:val="standardContextual"/>
        </w:rPr>
        <w:t xml:space="preserve">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D81577" w:rsidRPr="001F4F80" w:rsidSect="006F656F">
      <w:headerReference w:type="even" r:id="rId18"/>
      <w:headerReference w:type="default" r:id="rId19"/>
      <w:footerReference w:type="default" r:id="rId20"/>
      <w:headerReference w:type="first" r:id="rId21"/>
      <w:footerReference w:type="first" r:id="rId22"/>
      <w:type w:val="continuous"/>
      <w:pgSz w:w="11906" w:h="16838" w:code="9"/>
      <w:pgMar w:top="1417" w:right="720" w:bottom="907" w:left="720" w:header="720" w:footer="612"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DPI" w:date="2025-11-06T14:58:00Z" w:initials="M">
    <w:p w14:paraId="4C12C13D" w14:textId="77777777" w:rsidR="008965A0" w:rsidRDefault="008965A0" w:rsidP="008965A0">
      <w:pPr>
        <w:pStyle w:val="Textocomentario"/>
        <w:jc w:val="left"/>
      </w:pPr>
      <w:r>
        <w:rPr>
          <w:rStyle w:val="Refdecomentario"/>
        </w:rPr>
        <w:annotationRef/>
      </w:r>
      <w:r>
        <w:rPr>
          <w:highlight w:val="yellow"/>
        </w:rPr>
        <w:t>Dear Authors,</w:t>
      </w:r>
    </w:p>
    <w:p w14:paraId="068C1622" w14:textId="77777777" w:rsidR="008965A0" w:rsidRDefault="008965A0" w:rsidP="008965A0">
      <w:pPr>
        <w:pStyle w:val="Textocomentario"/>
        <w:jc w:val="left"/>
      </w:pPr>
      <w:r>
        <w:rPr>
          <w:highlight w:val="yellow"/>
        </w:rPr>
        <w:t>(1) Please proofread the article format according to the comments left</w:t>
      </w:r>
    </w:p>
    <w:p w14:paraId="4739D48B" w14:textId="77777777" w:rsidR="008965A0" w:rsidRDefault="008965A0" w:rsidP="008965A0">
      <w:pPr>
        <w:pStyle w:val="Textocomentario"/>
        <w:jc w:val="left"/>
      </w:pPr>
      <w:r>
        <w:rPr>
          <w:highlight w:val="yellow"/>
        </w:rPr>
        <w:t>pay attention to the highlighted parts.</w:t>
      </w:r>
    </w:p>
    <w:p w14:paraId="109BA932" w14:textId="77777777" w:rsidR="008965A0" w:rsidRDefault="008965A0" w:rsidP="008965A0">
      <w:pPr>
        <w:pStyle w:val="Textocomentario"/>
        <w:jc w:val="left"/>
      </w:pPr>
      <w:r>
        <w:rPr>
          <w:highlight w:val="yellow"/>
        </w:rPr>
        <w:t>(2) Please do not delete the comments during your proofreading, since we need to check point by point after receiving your proofed version.</w:t>
      </w:r>
    </w:p>
    <w:p w14:paraId="3EB6AEB1" w14:textId="77777777" w:rsidR="008965A0" w:rsidRDefault="008965A0" w:rsidP="008965A0">
      <w:pPr>
        <w:pStyle w:val="Textocomentario"/>
        <w:jc w:val="left"/>
      </w:pPr>
      <w:r>
        <w:rPr>
          <w:highlight w:val="yellow"/>
        </w:rPr>
        <w:t xml:space="preserve">(3) Please just modify or confirm or give feedback with track change Function. </w:t>
      </w:r>
    </w:p>
    <w:p w14:paraId="015899BE" w14:textId="77777777" w:rsidR="008965A0" w:rsidRDefault="008965A0" w:rsidP="008965A0">
      <w:pPr>
        <w:pStyle w:val="Textocomentario"/>
        <w:jc w:val="left"/>
      </w:pPr>
      <w:r>
        <w:rPr>
          <w:highlight w:val="yellow"/>
        </w:rPr>
        <w:t>(4) English editing and layout have been complete, please do not revert the changes.</w:t>
      </w:r>
    </w:p>
    <w:p w14:paraId="260DBB06" w14:textId="77777777" w:rsidR="008965A0" w:rsidRDefault="008965A0" w:rsidP="008965A0">
      <w:pPr>
        <w:pStyle w:val="Textocomentario"/>
        <w:jc w:val="left"/>
      </w:pPr>
    </w:p>
  </w:comment>
  <w:comment w:id="2" w:author="MDPI" w:date="2025-11-06T09:08:00Z" w:initials="M">
    <w:p w14:paraId="4ED1D3C3" w14:textId="77777777" w:rsidR="002009F4" w:rsidRDefault="006C19EA" w:rsidP="002009F4">
      <w:pPr>
        <w:pStyle w:val="Textocomentario"/>
        <w:jc w:val="left"/>
      </w:pPr>
      <w:r>
        <w:rPr>
          <w:rStyle w:val="Refdecomentario"/>
        </w:rPr>
        <w:annotationRef/>
      </w:r>
      <w:r w:rsidR="002009F4">
        <w:t xml:space="preserve">Please carefully check the accuracy of names and affiliations. </w:t>
      </w:r>
      <w:r w:rsidR="002009F4">
        <w:rPr>
          <w:highlight w:val="yellow"/>
        </w:rPr>
        <w:t>Please note that authorship cannot be changed after the manuscript has been accepted, and all information should be consistent with authorship document (Including changes in the number of authors, corresponding authors, and affiliations (adding/removing/replacing), etc.). Thank you.</w:t>
      </w:r>
    </w:p>
  </w:comment>
  <w:comment w:id="3" w:author="INIA" w:date="2025-11-06T10:33:00Z" w:initials="I">
    <w:p w14:paraId="14FEAA37" w14:textId="77777777" w:rsidR="00DB157A" w:rsidRDefault="00DB157A" w:rsidP="00DB157A">
      <w:pPr>
        <w:pStyle w:val="Textocomentario"/>
        <w:jc w:val="left"/>
      </w:pPr>
      <w:r>
        <w:rPr>
          <w:rStyle w:val="Refdecomentario"/>
        </w:rPr>
        <w:annotationRef/>
      </w:r>
      <w:r>
        <w:t>Thank you. We will carefully review all author names and affiliations to ensure they are accurate and consistent with the authorship document.</w:t>
      </w:r>
    </w:p>
  </w:comment>
  <w:comment w:id="13" w:author="MDPI" w:date="2025-11-06T09:26:00Z" w:initials="M">
    <w:p w14:paraId="0F11C417" w14:textId="3AD2843F" w:rsidR="002009F4" w:rsidRDefault="00BB63EE" w:rsidP="002009F4">
      <w:pPr>
        <w:pStyle w:val="Textocomentario"/>
        <w:jc w:val="left"/>
      </w:pPr>
      <w:r>
        <w:rPr>
          <w:rStyle w:val="Refdecomentario"/>
        </w:rPr>
        <w:annotationRef/>
      </w:r>
      <w:r w:rsidR="002009F4">
        <w:rPr>
          <w:highlight w:val="green"/>
        </w:rPr>
        <w:t>The numbers associated with the authors’ affiliations should appear in numerical order. There is no affiliation number 3 in author name part, please revise based on authorship document.</w:t>
      </w:r>
    </w:p>
  </w:comment>
  <w:comment w:id="14" w:author="INIA" w:date="2025-11-06T10:39:00Z" w:initials="I">
    <w:p w14:paraId="11422F45" w14:textId="77777777" w:rsidR="00E96E5F" w:rsidRDefault="00E96E5F" w:rsidP="00E96E5F">
      <w:pPr>
        <w:pStyle w:val="Textocomentario"/>
        <w:jc w:val="left"/>
      </w:pPr>
      <w:r>
        <w:rPr>
          <w:rStyle w:val="Refdecomentario"/>
        </w:rPr>
        <w:annotationRef/>
      </w:r>
      <w:r>
        <w:t>You are right — the affiliation number 3 corresponds to the author Baselly-Villanueva</w:t>
      </w:r>
    </w:p>
  </w:comment>
  <w:comment w:id="24" w:author="MDPI" w:date="2025-11-06T09:37:00Z" w:initials="M">
    <w:p w14:paraId="0AF74ECD" w14:textId="41E893FA" w:rsidR="000871E5" w:rsidRDefault="000871E5">
      <w:pPr>
        <w:pStyle w:val="Textocomentario"/>
      </w:pPr>
      <w:r>
        <w:rPr>
          <w:rStyle w:val="Refdecomentario"/>
        </w:rPr>
        <w:annotationRef/>
      </w:r>
      <w:r>
        <w:t>The names highlighted are different from the ones submitted online at susy.mdpi.com. Please confirm which are correct.</w:t>
      </w:r>
    </w:p>
  </w:comment>
  <w:comment w:id="25" w:author="INIA" w:date="2025-11-06T10:24:00Z" w:initials="I">
    <w:p w14:paraId="1F0467C8" w14:textId="77777777" w:rsidR="00DB157A" w:rsidRDefault="00DB157A" w:rsidP="00DB157A">
      <w:pPr>
        <w:pStyle w:val="Textocomentario"/>
        <w:jc w:val="left"/>
      </w:pPr>
      <w:r>
        <w:rPr>
          <w:rStyle w:val="Refdecomentario"/>
        </w:rPr>
        <w:annotationRef/>
      </w:r>
      <w:r>
        <w:t xml:space="preserve">We confirm that the correct author names are those submitted online at susy.mdpi.com: William Nauray, Nery Tirabante-Terrones, and Max Ramirez Rojas. Please note that for Max Ramirez Rojas, </w:t>
      </w:r>
      <w:r>
        <w:rPr>
          <w:b/>
          <w:bCs/>
        </w:rPr>
        <w:t>Ramirez</w:t>
      </w:r>
      <w:r>
        <w:t xml:space="preserve"> is his first (paternal) surname.</w:t>
      </w:r>
    </w:p>
  </w:comment>
  <w:comment w:id="57" w:author="MDPI" w:date="2025-11-06T09:36:00Z" w:initials="M">
    <w:p w14:paraId="3F758DAC" w14:textId="17A496B4" w:rsidR="002009F4" w:rsidRDefault="000871E5" w:rsidP="002009F4">
      <w:pPr>
        <w:pStyle w:val="Textocomentario"/>
        <w:jc w:val="left"/>
      </w:pPr>
      <w:r>
        <w:rPr>
          <w:rStyle w:val="Refdecomentario"/>
        </w:rPr>
        <w:annotationRef/>
      </w:r>
      <w:r w:rsidR="002009F4">
        <w:t>Please check if the authors’ address information is from subordinate to superior. In affiliation 1 we have modified em dash to comma to separate units. Please check if the order of units is arranged from subordinate to superior in affiliations 4 and 5 as well.</w:t>
      </w:r>
    </w:p>
  </w:comment>
  <w:comment w:id="58" w:author="INIA" w:date="2025-11-06T11:20:00Z" w:initials="I">
    <w:p w14:paraId="76CDAE89" w14:textId="77777777" w:rsidR="001A7CC3" w:rsidRDefault="001A7CC3" w:rsidP="001A7CC3">
      <w:pPr>
        <w:pStyle w:val="Textocomentario"/>
        <w:jc w:val="left"/>
      </w:pPr>
      <w:r>
        <w:rPr>
          <w:rStyle w:val="Refdecomentario"/>
        </w:rPr>
        <w:annotationRef/>
      </w:r>
      <w:r>
        <w:t>Thank you for the clarification.</w:t>
      </w:r>
    </w:p>
  </w:comment>
  <w:comment w:id="59" w:author="MDPI" w:date="2025-11-06T14:51:00Z" w:initials="M">
    <w:p w14:paraId="354D6127" w14:textId="70FB643D" w:rsidR="007D47A5" w:rsidRDefault="007D47A5">
      <w:pPr>
        <w:pStyle w:val="Textocomentario"/>
      </w:pPr>
      <w:r>
        <w:rPr>
          <w:rStyle w:val="Refdecomentario"/>
        </w:rPr>
        <w:annotationRef/>
      </w:r>
      <w:r>
        <w:t>We changed the country name. Please confirm. Same as below.</w:t>
      </w:r>
    </w:p>
  </w:comment>
  <w:comment w:id="60" w:author="INIA" w:date="2025-11-06T11:23:00Z" w:initials="I">
    <w:p w14:paraId="2595FD9F" w14:textId="77777777" w:rsidR="001A7CC3" w:rsidRDefault="001A7CC3" w:rsidP="001A7CC3">
      <w:pPr>
        <w:pStyle w:val="Textocomentario"/>
        <w:jc w:val="left"/>
      </w:pPr>
      <w:r>
        <w:rPr>
          <w:rStyle w:val="Refdecomentario"/>
        </w:rPr>
        <w:annotationRef/>
      </w:r>
      <w:r>
        <w:t xml:space="preserve">We confirm that the country name is correct. </w:t>
      </w:r>
    </w:p>
  </w:comment>
  <w:comment w:id="64" w:author="MDPI" w:date="2025-11-06T09:34:00Z" w:initials="M">
    <w:p w14:paraId="6B8E557F" w14:textId="2D4E2F40" w:rsidR="002009F4" w:rsidRDefault="00A72FE9" w:rsidP="002009F4">
      <w:pPr>
        <w:pStyle w:val="Textocomentario"/>
        <w:jc w:val="left"/>
      </w:pPr>
      <w:r>
        <w:rPr>
          <w:rStyle w:val="Refdecomentario"/>
        </w:rPr>
        <w:annotationRef/>
      </w:r>
      <w:r w:rsidR="002009F4">
        <w:rPr>
          <w:b/>
          <w:bCs/>
          <w:highlight w:val="green"/>
        </w:rPr>
        <w:t xml:space="preserve">Affiliations 2 and 6: </w:t>
      </w:r>
      <w:r w:rsidR="002009F4">
        <w:rPr>
          <w:highlight w:val="green"/>
        </w:rPr>
        <w:t xml:space="preserve">The department/school/faculty/campus of this university is required to be stated before University name in affiliation. Please provide this information. </w:t>
      </w:r>
    </w:p>
  </w:comment>
  <w:comment w:id="65" w:author="INIA" w:date="2025-11-06T11:35:00Z" w:initials="I">
    <w:p w14:paraId="38356115" w14:textId="77777777" w:rsidR="009843B8" w:rsidRDefault="009843B8" w:rsidP="009843B8">
      <w:pPr>
        <w:pStyle w:val="Textocomentario"/>
        <w:jc w:val="left"/>
      </w:pPr>
      <w:r>
        <w:rPr>
          <w:rStyle w:val="Refdecomentario"/>
        </w:rPr>
        <w:annotationRef/>
      </w:r>
      <w:r>
        <w:t>We have added the corresponding department/school information before the university name in affiliations 2 and 6, as requested.</w:t>
      </w:r>
    </w:p>
  </w:comment>
  <w:comment w:id="66" w:author="MDPI" w:date="2025-11-06T09:35:00Z" w:initials="M">
    <w:p w14:paraId="7F50EDC6" w14:textId="593FB879" w:rsidR="002009F4" w:rsidRDefault="00A72FE9" w:rsidP="002009F4">
      <w:pPr>
        <w:pStyle w:val="Textocomentario"/>
        <w:jc w:val="left"/>
      </w:pPr>
      <w:r>
        <w:rPr>
          <w:rStyle w:val="Refdecomentario"/>
        </w:rPr>
        <w:annotationRef/>
      </w:r>
      <w:r w:rsidR="002009F4">
        <w:rPr>
          <w:b/>
          <w:bCs/>
          <w:highlight w:val="green"/>
        </w:rPr>
        <w:t xml:space="preserve">Affiliations 2, 4 and 5: </w:t>
      </w:r>
      <w:r w:rsidR="002009F4">
        <w:rPr>
          <w:highlight w:val="green"/>
        </w:rPr>
        <w:t xml:space="preserve">Please add the postal code (or ZIP code in the U.S.). If a postal code is not available, a Post Office Box number can be added instead. </w:t>
      </w:r>
    </w:p>
  </w:comment>
  <w:comment w:id="67" w:author="INIA" w:date="2025-11-06T11:46:00Z" w:initials="I">
    <w:p w14:paraId="396A5921" w14:textId="77777777" w:rsidR="00BF79CF" w:rsidRDefault="00BF79CF" w:rsidP="00BF79CF">
      <w:pPr>
        <w:pStyle w:val="Textocomentario"/>
        <w:jc w:val="left"/>
      </w:pPr>
      <w:r>
        <w:rPr>
          <w:rStyle w:val="Refdecomentario"/>
        </w:rPr>
        <w:annotationRef/>
      </w:r>
      <w:r>
        <w:t>We apologize for the omission. The postal code for affiliations 2 and 4 is 15024, and for affiliation 5 is 150120</w:t>
      </w:r>
    </w:p>
  </w:comment>
  <w:comment w:id="68" w:author="MDPI" w:date="2025-11-06T09:51:00Z" w:initials="M">
    <w:p w14:paraId="4D8A85E0" w14:textId="2E76442E" w:rsidR="002009F4" w:rsidRDefault="00CB77B9" w:rsidP="002009F4">
      <w:pPr>
        <w:pStyle w:val="Textocomentario"/>
        <w:jc w:val="left"/>
      </w:pPr>
      <w:r>
        <w:rPr>
          <w:rStyle w:val="Refdecomentario"/>
        </w:rPr>
        <w:annotationRef/>
      </w:r>
      <w:r w:rsidR="002009F4">
        <w:rPr>
          <w:highlight w:val="green"/>
        </w:rPr>
        <w:t>Please provide city information instead of district/region. City, postcode and Country are considered as necessary in all affiliations.</w:t>
      </w:r>
    </w:p>
  </w:comment>
  <w:comment w:id="69" w:author="INIA" w:date="2025-11-06T11:55:00Z" w:initials="I">
    <w:p w14:paraId="011D862E" w14:textId="77777777" w:rsidR="00C86D78" w:rsidRDefault="00C86D78" w:rsidP="00C86D78">
      <w:pPr>
        <w:pStyle w:val="Textocomentario"/>
        <w:jc w:val="left"/>
      </w:pPr>
      <w:r>
        <w:rPr>
          <w:rStyle w:val="Refdecomentario"/>
        </w:rPr>
        <w:annotationRef/>
      </w:r>
      <w:r>
        <w:t>Thank you for the observation. We will review the affiliations accordingly. In this case, Loreto refers to the region in Peru, and its corresponding postal code is 16000.</w:t>
      </w:r>
    </w:p>
  </w:comment>
  <w:comment w:id="70" w:author="INIA" w:date="2025-11-06T11:22:00Z" w:initials="I">
    <w:p w14:paraId="16FFC85A" w14:textId="5990FA28" w:rsidR="001A7CC3" w:rsidRDefault="001A7CC3" w:rsidP="001A7CC3">
      <w:pPr>
        <w:pStyle w:val="Textocomentario"/>
        <w:jc w:val="left"/>
      </w:pPr>
      <w:r>
        <w:rPr>
          <w:rStyle w:val="Refdecomentario"/>
        </w:rPr>
        <w:annotationRef/>
      </w:r>
      <w:r>
        <w:t>The email address corresponds to affiliation 3</w:t>
      </w:r>
    </w:p>
  </w:comment>
  <w:comment w:id="74" w:author="MDPI" w:date="2025-11-06T09:54:00Z" w:initials="M">
    <w:p w14:paraId="60D4B85F" w14:textId="08A2476D" w:rsidR="00CB77B9" w:rsidRDefault="00CB77B9">
      <w:pPr>
        <w:pStyle w:val="Textocomentario"/>
      </w:pPr>
      <w:r>
        <w:rPr>
          <w:rStyle w:val="Refdecomentario"/>
        </w:rPr>
        <w:annotationRef/>
      </w:r>
      <w:r>
        <w:t xml:space="preserve">Please check if this </w:t>
      </w:r>
      <w:r w:rsidRPr="00CB77B9">
        <w:t xml:space="preserve">Caixa Postal </w:t>
      </w:r>
      <w:r>
        <w:t>can be removed.</w:t>
      </w:r>
    </w:p>
  </w:comment>
  <w:comment w:id="75" w:author="INIA" w:date="2025-11-06T11:37:00Z" w:initials="I">
    <w:p w14:paraId="7C15945D" w14:textId="77777777" w:rsidR="009843B8" w:rsidRDefault="009843B8" w:rsidP="009843B8">
      <w:pPr>
        <w:pStyle w:val="Textocomentario"/>
        <w:jc w:val="left"/>
      </w:pPr>
      <w:r>
        <w:rPr>
          <w:rStyle w:val="Refdecomentario"/>
        </w:rPr>
        <w:annotationRef/>
      </w:r>
      <w:r>
        <w:t>Yes, the Caixa Postal can be removed.</w:t>
      </w:r>
    </w:p>
  </w:comment>
  <w:comment w:id="76" w:author="MDPI" w:date="2025-11-06T09:54:00Z" w:initials="M">
    <w:p w14:paraId="4E127062" w14:textId="7582E6D4" w:rsidR="00CB77B9" w:rsidRDefault="00CB77B9">
      <w:pPr>
        <w:pStyle w:val="Textocomentario"/>
      </w:pPr>
      <w:r>
        <w:rPr>
          <w:rStyle w:val="Refdecomentario"/>
        </w:rPr>
        <w:annotationRef/>
      </w:r>
      <w:r>
        <w:t>We added the country. Please confirm.</w:t>
      </w:r>
    </w:p>
  </w:comment>
  <w:comment w:id="77" w:author="INIA" w:date="2025-11-06T11:28:00Z" w:initials="I">
    <w:p w14:paraId="418BFA11" w14:textId="77777777" w:rsidR="001A7CC3" w:rsidRDefault="001A7CC3" w:rsidP="001A7CC3">
      <w:pPr>
        <w:pStyle w:val="Textocomentario"/>
        <w:jc w:val="left"/>
      </w:pPr>
      <w:r>
        <w:rPr>
          <w:rStyle w:val="Refdecomentario"/>
        </w:rPr>
        <w:annotationRef/>
      </w:r>
      <w:r>
        <w:t>We confirm that the addition of the country is correct.</w:t>
      </w:r>
    </w:p>
  </w:comment>
  <w:comment w:id="78" w:author="MDPI" w:date="2025-11-06T14:52:00Z" w:initials="M">
    <w:p w14:paraId="52651CC9" w14:textId="46F7AB73" w:rsidR="002009F4" w:rsidRDefault="00361D07" w:rsidP="002009F4">
      <w:pPr>
        <w:pStyle w:val="Textocomentario"/>
        <w:jc w:val="left"/>
      </w:pPr>
      <w:r>
        <w:rPr>
          <w:rStyle w:val="Refdecomentario"/>
        </w:rPr>
        <w:annotationRef/>
      </w:r>
      <w:r w:rsidR="002009F4">
        <w:rPr>
          <w:highlight w:val="green"/>
        </w:rPr>
        <w:t>Please provide city information instead of this.</w:t>
      </w:r>
    </w:p>
  </w:comment>
  <w:comment w:id="79" w:author="INIA" w:date="2025-11-06T11:58:00Z" w:initials="I">
    <w:p w14:paraId="09FA469D" w14:textId="77777777" w:rsidR="00C86D78" w:rsidRDefault="00C86D78" w:rsidP="00C86D78">
      <w:pPr>
        <w:pStyle w:val="Textocomentario"/>
        <w:jc w:val="left"/>
      </w:pPr>
      <w:r>
        <w:rPr>
          <w:rStyle w:val="Refdecomentario"/>
        </w:rPr>
        <w:annotationRef/>
      </w:r>
      <w:r>
        <w:t xml:space="preserve">In this case, Amazonas refers to the region in Peru, and its corresponding postal code is </w:t>
      </w:r>
      <w:r>
        <w:rPr>
          <w:lang w:val="es-PE"/>
        </w:rPr>
        <w:t>01001</w:t>
      </w:r>
      <w:r>
        <w:t>.</w:t>
      </w:r>
    </w:p>
  </w:comment>
  <w:comment w:id="80" w:author="MDPI" w:date="2025-11-06T15:04:00Z" w:initials="M">
    <w:p w14:paraId="1766AB46" w14:textId="3DB045FF" w:rsidR="00A835A9" w:rsidRDefault="00A835A9" w:rsidP="00A835A9">
      <w:pPr>
        <w:pStyle w:val="Textocomentario"/>
        <w:jc w:val="left"/>
      </w:pPr>
      <w:r>
        <w:rPr>
          <w:rStyle w:val="Refdecomentario"/>
        </w:rPr>
        <w:annotationRef/>
      </w:r>
      <w:r>
        <w:rPr>
          <w:b/>
          <w:bCs/>
          <w:highlight w:val="yellow"/>
        </w:rPr>
        <w:t>Genes, Proteins &amp; Species:</w:t>
      </w:r>
    </w:p>
    <w:p w14:paraId="58C55CA4" w14:textId="77777777" w:rsidR="00A835A9" w:rsidRDefault="00A835A9" w:rsidP="00A835A9">
      <w:pPr>
        <w:pStyle w:val="Textocomentario"/>
        <w:jc w:val="left"/>
      </w:pPr>
      <w:r>
        <w:t xml:space="preserve">Please check if all the genes’ symbols and species’ names are written in italics typeface </w:t>
      </w:r>
      <w:r>
        <w:rPr>
          <w:u w:val="single"/>
        </w:rPr>
        <w:t>in the whole manuscript.</w:t>
      </w:r>
      <w:r>
        <w:t xml:space="preserve"> Proteins and enzymes should NOT be in italics. Please double check through the whole paper and keep them consistent and in the correct format.</w:t>
      </w:r>
    </w:p>
    <w:p w14:paraId="706B145E" w14:textId="77777777" w:rsidR="00A835A9" w:rsidRDefault="00A835A9" w:rsidP="00A835A9">
      <w:pPr>
        <w:pStyle w:val="Textocomentario"/>
        <w:jc w:val="left"/>
      </w:pPr>
    </w:p>
  </w:comment>
  <w:comment w:id="81" w:author="INIA" w:date="2025-11-06T12:01:00Z" w:initials="I">
    <w:p w14:paraId="008457FD" w14:textId="77777777" w:rsidR="0014270A" w:rsidRDefault="0014270A" w:rsidP="0014270A">
      <w:pPr>
        <w:pStyle w:val="Textocomentario"/>
        <w:jc w:val="left"/>
      </w:pPr>
      <w:r>
        <w:rPr>
          <w:rStyle w:val="Refdecomentario"/>
        </w:rPr>
        <w:annotationRef/>
      </w:r>
      <w:r>
        <w:t>Thank you. We will follow this instruction and ensure all formatting is consistent throughout the manuscript.</w:t>
      </w:r>
    </w:p>
  </w:comment>
  <w:comment w:id="82" w:author="MDPI" w:date="2025-11-06T15:04:00Z" w:initials="M">
    <w:p w14:paraId="439C7113" w14:textId="381386A1" w:rsidR="00773C0F" w:rsidRDefault="00773C0F" w:rsidP="00773C0F">
      <w:pPr>
        <w:pStyle w:val="Textocomentario"/>
        <w:ind w:left="220"/>
        <w:jc w:val="left"/>
      </w:pPr>
      <w:r>
        <w:rPr>
          <w:rStyle w:val="Refdecomentario"/>
        </w:rPr>
        <w:annotationRef/>
      </w:r>
      <w:r>
        <w:t>Please ensure all variables/values in the equation appear in the same format in the text (normal/italic/bold/subscript/superscript).</w:t>
      </w:r>
    </w:p>
  </w:comment>
  <w:comment w:id="83" w:author="INIA" w:date="2025-11-06T12:02:00Z" w:initials="I">
    <w:p w14:paraId="4EC1B573" w14:textId="77777777" w:rsidR="00444BD7" w:rsidRDefault="00444BD7" w:rsidP="00444BD7">
      <w:pPr>
        <w:pStyle w:val="Textocomentario"/>
        <w:jc w:val="left"/>
      </w:pPr>
      <w:r>
        <w:rPr>
          <w:rStyle w:val="Refdecomentario"/>
        </w:rPr>
        <w:annotationRef/>
      </w:r>
      <w:r>
        <w:t>Thank you. We will ensure that all variables and values in the equations are presented in a consistent and correct format throughout the manuscript.</w:t>
      </w:r>
    </w:p>
  </w:comment>
  <w:comment w:id="84" w:author="MDPI" w:date="2025-11-06T09:26:00Z" w:initials="M">
    <w:p w14:paraId="2009D0AB" w14:textId="6C90973A" w:rsidR="00BB63EE" w:rsidRDefault="00BB63EE">
      <w:pPr>
        <w:pStyle w:val="Textocomentario"/>
      </w:pPr>
      <w:r>
        <w:rPr>
          <w:rStyle w:val="Refdecomentario"/>
        </w:rPr>
        <w:annotationRef/>
      </w:r>
      <w:r>
        <w:t>Note that changes to the position of figures and tables may occur during the final steps.</w:t>
      </w:r>
    </w:p>
  </w:comment>
  <w:comment w:id="85" w:author="INIA" w:date="2025-11-06T12:03:00Z" w:initials="I">
    <w:p w14:paraId="558D622F" w14:textId="77777777" w:rsidR="00444BD7" w:rsidRDefault="00444BD7" w:rsidP="00444BD7">
      <w:pPr>
        <w:pStyle w:val="Textocomentario"/>
        <w:jc w:val="left"/>
      </w:pPr>
      <w:r>
        <w:rPr>
          <w:rStyle w:val="Refdecomentario"/>
        </w:rPr>
        <w:annotationRef/>
      </w:r>
      <w:r>
        <w:t>We agree with the possible adjustments to the position of figures and tables during the final production process.</w:t>
      </w:r>
    </w:p>
  </w:comment>
  <w:comment w:id="86" w:author="MDPI" w:date="2025-11-06T10:02:00Z" w:initials="M">
    <w:p w14:paraId="5B627ED5" w14:textId="39903531" w:rsidR="00D17AF6" w:rsidRDefault="00D17AF6">
      <w:pPr>
        <w:pStyle w:val="Textocomentario"/>
      </w:pPr>
      <w:r>
        <w:rPr>
          <w:rStyle w:val="Refdecomentario"/>
        </w:rPr>
        <w:annotationRef/>
      </w:r>
      <w:r>
        <w:t>Please confirm whether the overlapping content in this figure affects scientific understanding and if it does, please revise it.</w:t>
      </w:r>
    </w:p>
    <w:p w14:paraId="223F5093" w14:textId="527E460F" w:rsidR="00D17AF6" w:rsidRDefault="00D17AF6">
      <w:pPr>
        <w:pStyle w:val="Textocomentario"/>
      </w:pPr>
      <w:r>
        <w:rPr>
          <w:noProof/>
        </w:rPr>
        <w:drawing>
          <wp:inline distT="0" distB="0" distL="0" distR="0" wp14:anchorId="51527CCC" wp14:editId="633ACA52">
            <wp:extent cx="1904048" cy="828479"/>
            <wp:effectExtent l="0" t="0" r="1270" b="0"/>
            <wp:docPr id="3687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340" name=""/>
                    <pic:cNvPicPr/>
                  </pic:nvPicPr>
                  <pic:blipFill>
                    <a:blip r:embed="rId1"/>
                    <a:stretch>
                      <a:fillRect/>
                    </a:stretch>
                  </pic:blipFill>
                  <pic:spPr>
                    <a:xfrm>
                      <a:off x="0" y="0"/>
                      <a:ext cx="1909178" cy="830711"/>
                    </a:xfrm>
                    <a:prstGeom prst="rect">
                      <a:avLst/>
                    </a:prstGeom>
                  </pic:spPr>
                </pic:pic>
              </a:graphicData>
            </a:graphic>
          </wp:inline>
        </w:drawing>
      </w:r>
    </w:p>
  </w:comment>
  <w:comment w:id="87" w:author="INIA" w:date="2025-11-06T12:07:00Z" w:initials="I">
    <w:p w14:paraId="36E6023C" w14:textId="77777777" w:rsidR="00FC21EF" w:rsidRDefault="00444BD7" w:rsidP="00FC21EF">
      <w:pPr>
        <w:pStyle w:val="Textocomentario"/>
        <w:jc w:val="left"/>
      </w:pPr>
      <w:r>
        <w:rPr>
          <w:rStyle w:val="Refdecomentario"/>
        </w:rPr>
        <w:annotationRef/>
      </w:r>
      <w:r w:rsidR="00FC21EF">
        <w:t>Thank you for pointing this out. The issue has been corrected in the new version of the figure, and it no longer affects the scientific understanding of the results.</w:t>
      </w:r>
    </w:p>
  </w:comment>
  <w:comment w:id="88" w:author="MDPI" w:date="2025-11-06T10:03:00Z" w:initials="M">
    <w:p w14:paraId="48F57A03" w14:textId="237D212F" w:rsidR="00D17AF6" w:rsidRDefault="00D17AF6">
      <w:pPr>
        <w:pStyle w:val="Textocomentario"/>
      </w:pPr>
      <w:r>
        <w:rPr>
          <w:rStyle w:val="Refdecomentario"/>
        </w:rPr>
        <w:annotationRef/>
      </w:r>
      <w:r>
        <w:t>The contents of this figure are not legible. Please replace the image with one of a sufficiently high resolution (min. 1000 pixels width/height, or a resolution of 300 dpi or higher).</w:t>
      </w:r>
    </w:p>
    <w:p w14:paraId="7587BF28" w14:textId="3BBA727D" w:rsidR="00D17AF6" w:rsidRDefault="00D17AF6">
      <w:pPr>
        <w:pStyle w:val="Textocomentario"/>
      </w:pPr>
      <w:r>
        <w:rPr>
          <w:noProof/>
        </w:rPr>
        <w:drawing>
          <wp:inline distT="0" distB="0" distL="0" distR="0" wp14:anchorId="7AC700AB" wp14:editId="3F71A977">
            <wp:extent cx="983065" cy="1165961"/>
            <wp:effectExtent l="0" t="0" r="7620" b="0"/>
            <wp:docPr id="612994898"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4898" name="Picture 1" descr="A map of the country&#10;&#10;Description automatically generated"/>
                    <pic:cNvPicPr/>
                  </pic:nvPicPr>
                  <pic:blipFill>
                    <a:blip r:embed="rId2"/>
                    <a:stretch>
                      <a:fillRect/>
                    </a:stretch>
                  </pic:blipFill>
                  <pic:spPr>
                    <a:xfrm>
                      <a:off x="0" y="0"/>
                      <a:ext cx="983065" cy="1165961"/>
                    </a:xfrm>
                    <a:prstGeom prst="rect">
                      <a:avLst/>
                    </a:prstGeom>
                  </pic:spPr>
                </pic:pic>
              </a:graphicData>
            </a:graphic>
          </wp:inline>
        </w:drawing>
      </w:r>
    </w:p>
  </w:comment>
  <w:comment w:id="89" w:author="INIA" w:date="2025-11-06T12:45:00Z" w:initials="I">
    <w:p w14:paraId="1CE9CBF3" w14:textId="77777777" w:rsidR="00FC21EF" w:rsidRDefault="00FC21EF" w:rsidP="00FC21EF">
      <w:pPr>
        <w:pStyle w:val="Textocomentario"/>
        <w:jc w:val="left"/>
      </w:pPr>
      <w:r>
        <w:rPr>
          <w:rStyle w:val="Refdecomentario"/>
        </w:rPr>
        <w:annotationRef/>
      </w:r>
      <w:r>
        <w:t>The issue has been resolved in the new version of the figure, which has been replaced with a high-resolution image at 600 dpi.</w:t>
      </w:r>
    </w:p>
  </w:comment>
  <w:comment w:id="91" w:author="MDPI" w:date="2025-11-06T10:42:00Z" w:initials="M">
    <w:p w14:paraId="69B02605" w14:textId="4AB2F2B9" w:rsidR="00497401" w:rsidRDefault="00C35E44" w:rsidP="00497401">
      <w:pPr>
        <w:pStyle w:val="Textocomentario"/>
        <w:jc w:val="left"/>
      </w:pPr>
      <w:r>
        <w:rPr>
          <w:rStyle w:val="Refdecomentario"/>
        </w:rPr>
        <w:annotationRef/>
      </w:r>
      <w:r w:rsidR="00497401">
        <w:rPr>
          <w:highlight w:val="yellow"/>
        </w:rPr>
        <w:t xml:space="preserve">Please note that all tables should be cited in main text before their appearance. Please provide </w:t>
      </w:r>
      <w:r w:rsidR="00497401">
        <w:rPr>
          <w:b/>
          <w:bCs/>
          <w:color w:val="00B050"/>
          <w:highlight w:val="yellow"/>
        </w:rPr>
        <w:t>Table 1</w:t>
      </w:r>
      <w:r w:rsidR="00497401">
        <w:rPr>
          <w:b/>
          <w:bCs/>
          <w:highlight w:val="yellow"/>
        </w:rPr>
        <w:t xml:space="preserve"> </w:t>
      </w:r>
      <w:r w:rsidR="00497401">
        <w:rPr>
          <w:highlight w:val="yellow"/>
        </w:rPr>
        <w:t>citation in paragraph before and ensure the first citation of each table appears in numerical order through manuscript.</w:t>
      </w:r>
    </w:p>
  </w:comment>
  <w:comment w:id="92" w:author="INIA" w:date="2025-11-06T12:18:00Z" w:initials="I">
    <w:p w14:paraId="474B325D" w14:textId="77777777" w:rsidR="005B245C" w:rsidRDefault="005B245C" w:rsidP="005B245C">
      <w:pPr>
        <w:pStyle w:val="Textocomentario"/>
        <w:jc w:val="left"/>
      </w:pPr>
      <w:r>
        <w:rPr>
          <w:rStyle w:val="Refdecomentario"/>
        </w:rPr>
        <w:annotationRef/>
      </w:r>
      <w:r>
        <w:t>We agree with this and will incorporate the citation for Table 1 in the preceding paragraph, ensuring that all tables are cited in numerical order throughout the manuscript.</w:t>
      </w:r>
    </w:p>
  </w:comment>
  <w:comment w:id="97" w:author="MDPI" w:date="2025-11-06T10:17:00Z" w:initials="M">
    <w:p w14:paraId="74924184" w14:textId="487DD215" w:rsidR="00440680" w:rsidRDefault="00440680">
      <w:pPr>
        <w:pStyle w:val="Textocomentario"/>
      </w:pPr>
      <w:r>
        <w:rPr>
          <w:rStyle w:val="Refdecomentario"/>
        </w:rPr>
        <w:annotationRef/>
      </w:r>
      <w:r>
        <w:t>Please confirm if the italics are necessary; if not, please remove them. The following highlights are the same.</w:t>
      </w:r>
    </w:p>
  </w:comment>
  <w:comment w:id="98" w:author="INIA" w:date="2025-11-06T12:25:00Z" w:initials="I">
    <w:p w14:paraId="5B8E62A0" w14:textId="77777777" w:rsidR="00996891" w:rsidRDefault="00996891" w:rsidP="00996891">
      <w:pPr>
        <w:pStyle w:val="Textocomentario"/>
        <w:jc w:val="left"/>
      </w:pPr>
      <w:r>
        <w:rPr>
          <w:rStyle w:val="Refdecomentario"/>
        </w:rPr>
        <w:annotationRef/>
      </w:r>
      <w:r>
        <w:t>Thank you. We confirm that the use of italics in those cases is necessary.</w:t>
      </w:r>
    </w:p>
  </w:comment>
  <w:comment w:id="99" w:author="MDPI" w:date="2025-11-06T14:55:00Z" w:initials="M">
    <w:p w14:paraId="2B572EDC" w14:textId="3D71D1B4" w:rsidR="00497401" w:rsidRDefault="00361D07" w:rsidP="00497401">
      <w:pPr>
        <w:pStyle w:val="Textocomentario"/>
        <w:jc w:val="left"/>
      </w:pPr>
      <w:r>
        <w:rPr>
          <w:rStyle w:val="Refdecomentario"/>
        </w:rPr>
        <w:annotationRef/>
      </w:r>
      <w:r w:rsidR="00497401">
        <w:rPr>
          <w:highlight w:val="yellow"/>
        </w:rPr>
        <w:t xml:space="preserve">Software </w:t>
      </w:r>
      <w:r w:rsidR="00497401">
        <w:rPr>
          <w:highlight w:val="yellow"/>
          <w:u w:val="single"/>
        </w:rPr>
        <w:t>version number</w:t>
      </w:r>
      <w:r w:rsidR="00497401">
        <w:rPr>
          <w:highlight w:val="yellow"/>
        </w:rPr>
        <w:t xml:space="preserve"> is considered as a </w:t>
      </w:r>
      <w:r w:rsidR="00497401">
        <w:rPr>
          <w:highlight w:val="yellow"/>
          <w:u w:val="single"/>
        </w:rPr>
        <w:t>necessary information</w:t>
      </w:r>
      <w:r w:rsidR="00497401">
        <w:rPr>
          <w:highlight w:val="yellow"/>
        </w:rPr>
        <w:t>. Please provide it. If this software doesn't have version number, then please provide website link and full access date (e.g., 1 January 2023). Please note that access date should be earlier than received date, which is 13 October 2025.</w:t>
      </w:r>
    </w:p>
  </w:comment>
  <w:comment w:id="100" w:author="INIA" w:date="2025-11-06T12:47:00Z" w:initials="I">
    <w:p w14:paraId="544E7E23" w14:textId="77777777" w:rsidR="0066781A" w:rsidRDefault="00B95901" w:rsidP="0066781A">
      <w:pPr>
        <w:pStyle w:val="Textocomentario"/>
        <w:jc w:val="left"/>
      </w:pPr>
      <w:r>
        <w:rPr>
          <w:rStyle w:val="Refdecomentario"/>
        </w:rPr>
        <w:annotationRef/>
      </w:r>
      <w:r w:rsidR="0066781A">
        <w:t>We will include the software version information in all relevant sections of the manuscript.</w:t>
      </w:r>
    </w:p>
  </w:comment>
  <w:comment w:id="104" w:author="MDPI" w:date="2025-11-06T10:09:00Z" w:initials="M">
    <w:p w14:paraId="63C540D5" w14:textId="161459B3" w:rsidR="00746C47" w:rsidRDefault="00746C47">
      <w:pPr>
        <w:pStyle w:val="Textocomentario"/>
      </w:pPr>
      <w:r>
        <w:rPr>
          <w:rStyle w:val="Refdecomentario"/>
        </w:rPr>
        <w:annotationRef/>
      </w:r>
      <w:r>
        <w:t>Please ensure all variables/values in the equation appear in the same format in the text (normal/italic/bold/subscript/superscript).</w:t>
      </w:r>
    </w:p>
  </w:comment>
  <w:comment w:id="105" w:author="INIA" w:date="2025-11-06T12:51:00Z" w:initials="I">
    <w:p w14:paraId="0FFC1C2F" w14:textId="77777777" w:rsidR="00B95901" w:rsidRDefault="00B95901" w:rsidP="00B95901">
      <w:pPr>
        <w:pStyle w:val="Textocomentario"/>
        <w:jc w:val="left"/>
      </w:pPr>
      <w:r>
        <w:rPr>
          <w:rStyle w:val="Refdecomentario"/>
        </w:rPr>
        <w:annotationRef/>
      </w:r>
      <w:r>
        <w:t>We will ensure that all variables and values in the equations are presented in italic format throughout the manuscript for consistency.</w:t>
      </w:r>
    </w:p>
  </w:comment>
  <w:comment w:id="109" w:author="MDPI" w:date="2025-11-06T15:07:00Z" w:initials="M">
    <w:p w14:paraId="3860C1F7" w14:textId="04048AA1" w:rsidR="005A498D" w:rsidRDefault="005A498D" w:rsidP="005A498D">
      <w:pPr>
        <w:pStyle w:val="Textocomentario"/>
        <w:jc w:val="left"/>
      </w:pPr>
      <w:r>
        <w:rPr>
          <w:rStyle w:val="Refdecomentario"/>
        </w:rPr>
        <w:annotationRef/>
      </w:r>
      <w:r>
        <w:t>We revised to Supplementary Materials citation according to Supplementary Materials file uploaded, please confirm. We have one .qmd file uploaded on our system, please confirm if this file should be published as Supplementary Materials.</w:t>
      </w:r>
    </w:p>
  </w:comment>
  <w:comment w:id="110" w:author="INIA" w:date="2025-11-06T13:01:00Z" w:initials="I">
    <w:p w14:paraId="687CB6CB" w14:textId="77777777" w:rsidR="00E83114" w:rsidRDefault="00416744" w:rsidP="00E83114">
      <w:pPr>
        <w:pStyle w:val="Textocomentario"/>
        <w:jc w:val="left"/>
      </w:pPr>
      <w:r>
        <w:rPr>
          <w:rStyle w:val="Refdecomentario"/>
        </w:rPr>
        <w:annotationRef/>
      </w:r>
      <w:r w:rsidR="00E83114">
        <w:t>We have revised the Supplementary Materials and reuploaded the corrected file in HTML format.</w:t>
      </w:r>
    </w:p>
  </w:comment>
  <w:comment w:id="111" w:author="MDPI" w:date="2025-11-06T15:08:00Z" w:initials="M">
    <w:p w14:paraId="21270329" w14:textId="1A4058D4" w:rsidR="005A498D" w:rsidRDefault="005A498D" w:rsidP="005A498D">
      <w:pPr>
        <w:pStyle w:val="Textocomentario"/>
        <w:jc w:val="left"/>
      </w:pPr>
      <w:r>
        <w:rPr>
          <w:rStyle w:val="Refdecomentario"/>
        </w:rPr>
        <w:annotationRef/>
      </w:r>
      <w:r>
        <w:rPr>
          <w:b/>
          <w:bCs/>
          <w:highlight w:val="yellow"/>
        </w:rPr>
        <w:t>Applies to all highlighted software in this section:</w:t>
      </w:r>
    </w:p>
    <w:p w14:paraId="406E931A" w14:textId="77777777" w:rsidR="005A498D" w:rsidRDefault="005A498D" w:rsidP="005A498D">
      <w:pPr>
        <w:pStyle w:val="Textocomentario"/>
        <w:jc w:val="left"/>
      </w:pPr>
      <w:r>
        <w:rPr>
          <w:highlight w:val="yellow"/>
        </w:rPr>
        <w:t xml:space="preserve">Software </w:t>
      </w:r>
      <w:r>
        <w:rPr>
          <w:highlight w:val="yellow"/>
          <w:u w:val="single"/>
        </w:rPr>
        <w:t>version number</w:t>
      </w:r>
      <w:r>
        <w:rPr>
          <w:highlight w:val="yellow"/>
        </w:rPr>
        <w:t xml:space="preserve"> is considered as a </w:t>
      </w:r>
      <w:r>
        <w:rPr>
          <w:highlight w:val="yellow"/>
          <w:u w:val="single"/>
        </w:rPr>
        <w:t>necessary information</w:t>
      </w:r>
      <w:r>
        <w:rPr>
          <w:highlight w:val="yellow"/>
        </w:rPr>
        <w:t>. Please provide it. If this software doesn't have version number, then please provide website link and full access date (e.g., 1 January 2023). Please note that access date should be earlier than received date, which is 13 October 2025.</w:t>
      </w:r>
    </w:p>
  </w:comment>
  <w:comment w:id="112" w:author="INIA" w:date="2025-11-06T13:30:00Z" w:initials="I">
    <w:p w14:paraId="2D049211" w14:textId="77777777" w:rsidR="0066781A" w:rsidRDefault="0066781A" w:rsidP="0066781A">
      <w:pPr>
        <w:pStyle w:val="Textocomentario"/>
        <w:jc w:val="left"/>
      </w:pPr>
      <w:r>
        <w:rPr>
          <w:rStyle w:val="Refdecomentario"/>
        </w:rPr>
        <w:annotationRef/>
      </w:r>
      <w:r>
        <w:t>We will include the version number for all highlighted software in this section.</w:t>
      </w:r>
    </w:p>
  </w:comment>
  <w:comment w:id="121" w:author="MDPI" w:date="2025-11-06T10:19:00Z" w:initials="M">
    <w:p w14:paraId="5E8E8313" w14:textId="6269D5B0" w:rsidR="005A498D" w:rsidRDefault="00FC3C34" w:rsidP="005A498D">
      <w:pPr>
        <w:pStyle w:val="Textocomentario"/>
        <w:jc w:val="left"/>
      </w:pPr>
      <w:r>
        <w:rPr>
          <w:rStyle w:val="Refdecomentario"/>
        </w:rPr>
        <w:annotationRef/>
      </w:r>
      <w:r w:rsidR="005A498D">
        <w:t>1. Please confirm if overlapping in the image don’t affect scientific reading. If it does, please provide new image:</w:t>
      </w:r>
    </w:p>
    <w:p w14:paraId="1C476910" w14:textId="1E957D01" w:rsidR="005A498D" w:rsidRDefault="005A498D" w:rsidP="005A498D">
      <w:pPr>
        <w:pStyle w:val="Textocomentario"/>
        <w:jc w:val="left"/>
      </w:pPr>
      <w:r>
        <w:rPr>
          <w:noProof/>
        </w:rPr>
        <w:drawing>
          <wp:inline distT="0" distB="0" distL="0" distR="0" wp14:anchorId="67E94A8E" wp14:editId="18DCC6B0">
            <wp:extent cx="2896004" cy="2010056"/>
            <wp:effectExtent l="0" t="0" r="0" b="9525"/>
            <wp:docPr id="84237191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1918" name="Picture 842371918" descr="Image"/>
                    <pic:cNvPicPr/>
                  </pic:nvPicPr>
                  <pic:blipFill>
                    <a:blip r:embed="rId3"/>
                    <a:stretch>
                      <a:fillRect/>
                    </a:stretch>
                  </pic:blipFill>
                  <pic:spPr>
                    <a:xfrm>
                      <a:off x="0" y="0"/>
                      <a:ext cx="2896004" cy="2010056"/>
                    </a:xfrm>
                    <a:prstGeom prst="rect">
                      <a:avLst/>
                    </a:prstGeom>
                  </pic:spPr>
                </pic:pic>
              </a:graphicData>
            </a:graphic>
          </wp:inline>
        </w:drawing>
      </w:r>
    </w:p>
    <w:p w14:paraId="641F2FC7" w14:textId="77777777" w:rsidR="005A498D" w:rsidRDefault="005A498D" w:rsidP="005A498D">
      <w:pPr>
        <w:pStyle w:val="Textocomentario"/>
        <w:jc w:val="left"/>
      </w:pPr>
      <w:r>
        <w:t>2. We revised the hyphen in the figure into minus sign. Please confirm.</w:t>
      </w:r>
    </w:p>
  </w:comment>
  <w:comment w:id="122" w:author="INIA" w:date="2025-11-06T13:32:00Z" w:initials="I">
    <w:p w14:paraId="7A791782" w14:textId="77777777" w:rsidR="0066781A" w:rsidRDefault="0066781A" w:rsidP="0066781A">
      <w:pPr>
        <w:pStyle w:val="Textocomentario"/>
        <w:numPr>
          <w:ilvl w:val="0"/>
          <w:numId w:val="32"/>
        </w:numPr>
        <w:jc w:val="left"/>
      </w:pPr>
      <w:r>
        <w:rPr>
          <w:rStyle w:val="Refdecomentario"/>
        </w:rPr>
        <w:annotationRef/>
      </w:r>
      <w:r>
        <w:t>We confirm that the overlapping content in the figure does not affect the scientific understanding or interpretation of the results.</w:t>
      </w:r>
    </w:p>
    <w:p w14:paraId="785B0E21" w14:textId="77777777" w:rsidR="0066781A" w:rsidRDefault="0066781A" w:rsidP="0066781A">
      <w:pPr>
        <w:pStyle w:val="Textocomentario"/>
        <w:numPr>
          <w:ilvl w:val="0"/>
          <w:numId w:val="32"/>
        </w:numPr>
        <w:jc w:val="left"/>
      </w:pPr>
      <w:r>
        <w:t>Confirm</w:t>
      </w:r>
    </w:p>
  </w:comment>
  <w:comment w:id="123" w:author="MDPI" w:date="2025-11-06T15:12:00Z" w:initials="M">
    <w:p w14:paraId="5040CC9E" w14:textId="7E4BA1F3" w:rsidR="005A498D" w:rsidRDefault="005A498D" w:rsidP="005A498D">
      <w:pPr>
        <w:pStyle w:val="Textocomentario"/>
        <w:jc w:val="left"/>
      </w:pPr>
      <w:r>
        <w:rPr>
          <w:rStyle w:val="Refdecomentario"/>
        </w:rPr>
        <w:annotationRef/>
      </w:r>
      <w:r>
        <w:rPr>
          <w:highlight w:val="yellow"/>
        </w:rPr>
        <w:t xml:space="preserve">Please note that all figures should be cited in main text before their appearance. Please provide </w:t>
      </w:r>
      <w:r>
        <w:rPr>
          <w:b/>
          <w:bCs/>
          <w:color w:val="00B050"/>
          <w:highlight w:val="yellow"/>
        </w:rPr>
        <w:t>Figure 2</w:t>
      </w:r>
      <w:r>
        <w:rPr>
          <w:b/>
          <w:bCs/>
          <w:highlight w:val="yellow"/>
        </w:rPr>
        <w:t xml:space="preserve"> </w:t>
      </w:r>
      <w:r>
        <w:rPr>
          <w:highlight w:val="yellow"/>
        </w:rPr>
        <w:t>citation in paragraph before and ensure the first citation of each figure appears in numerical order through manuscript.</w:t>
      </w:r>
    </w:p>
  </w:comment>
  <w:comment w:id="124" w:author="INIA" w:date="2025-11-06T13:33:00Z" w:initials="I">
    <w:p w14:paraId="4DBA4C06" w14:textId="77777777" w:rsidR="0066781A" w:rsidRDefault="0066781A" w:rsidP="0066781A">
      <w:pPr>
        <w:pStyle w:val="Textocomentario"/>
        <w:jc w:val="left"/>
      </w:pPr>
      <w:r>
        <w:rPr>
          <w:rStyle w:val="Refdecomentario"/>
        </w:rPr>
        <w:annotationRef/>
      </w:r>
      <w:r>
        <w:t>We agree and will incorporate the citation for Figure 2 in the preceding paragraph, ensuring that all figures are cited in numerical order throughout the manuscript.</w:t>
      </w:r>
    </w:p>
  </w:comment>
  <w:comment w:id="127" w:author="MDPI" w:date="2025-11-06T10:49:00Z" w:initials="M">
    <w:p w14:paraId="385026AE" w14:textId="3E97A979" w:rsidR="00765A5F" w:rsidRDefault="00765A5F">
      <w:pPr>
        <w:pStyle w:val="Textocomentario"/>
      </w:pPr>
      <w:r>
        <w:rPr>
          <w:rStyle w:val="Refdecomentario"/>
        </w:rPr>
        <w:annotationRef/>
      </w:r>
      <w:r>
        <w:t>We noticed that “figure 1” appears before “figure 3”; please check if the first citation order of all Figures is correct. If not, please rearrange them.</w:t>
      </w:r>
    </w:p>
  </w:comment>
  <w:comment w:id="128" w:author="INIA" w:date="2025-11-06T15:06:00Z" w:initials="I">
    <w:p w14:paraId="4EEEA11C" w14:textId="77777777" w:rsidR="0018730E" w:rsidRDefault="0018730E" w:rsidP="0018730E">
      <w:pPr>
        <w:pStyle w:val="Textocomentario"/>
        <w:jc w:val="left"/>
      </w:pPr>
      <w:r>
        <w:rPr>
          <w:rStyle w:val="Refdecomentario"/>
        </w:rPr>
        <w:annotationRef/>
      </w:r>
      <w:r>
        <w:t>We have reviewed the manuscript and confirm that the citation order of all figures is correct.</w:t>
      </w:r>
    </w:p>
  </w:comment>
  <w:comment w:id="129" w:author="MDPI" w:date="2025-11-06T10:24:00Z" w:initials="M">
    <w:p w14:paraId="35BFC959" w14:textId="30F5A88A" w:rsidR="00FC3C34" w:rsidRDefault="00FC3C34">
      <w:pPr>
        <w:pStyle w:val="Textocomentario"/>
      </w:pPr>
      <w:r>
        <w:rPr>
          <w:rStyle w:val="Refdecomentario"/>
        </w:rPr>
        <w:annotationRef/>
      </w:r>
      <w:r>
        <w:t>In order to reduce the blank space, we moved the figure here, please confirm.</w:t>
      </w:r>
    </w:p>
  </w:comment>
  <w:comment w:id="130" w:author="INIA" w:date="2025-11-06T13:37:00Z" w:initials="I">
    <w:p w14:paraId="7D172111" w14:textId="77777777" w:rsidR="00EB2284" w:rsidRDefault="00EB2284" w:rsidP="00EB2284">
      <w:pPr>
        <w:pStyle w:val="Textocomentario"/>
        <w:jc w:val="left"/>
      </w:pPr>
      <w:r>
        <w:rPr>
          <w:rStyle w:val="Refdecomentario"/>
        </w:rPr>
        <w:annotationRef/>
      </w:r>
      <w:r>
        <w:t>We confirm.</w:t>
      </w:r>
    </w:p>
  </w:comment>
  <w:comment w:id="131" w:author="MDPI" w:date="2025-11-06T10:27:00Z" w:initials="M">
    <w:p w14:paraId="7E6D8ECD" w14:textId="73BAB8E1" w:rsidR="00FC3C34" w:rsidRDefault="00FC3C34">
      <w:pPr>
        <w:pStyle w:val="Textocomentario"/>
      </w:pPr>
      <w:r>
        <w:rPr>
          <w:rStyle w:val="Refdecomentario"/>
        </w:rPr>
        <w:annotationRef/>
      </w:r>
      <w:r>
        <w:t>We revised the hyphen in the figure into minus sign. Please confirm.</w:t>
      </w:r>
    </w:p>
  </w:comment>
  <w:comment w:id="132" w:author="INIA" w:date="2025-11-06T13:38:00Z" w:initials="I">
    <w:p w14:paraId="4DD30695" w14:textId="77777777" w:rsidR="00EB2284" w:rsidRDefault="00EB2284" w:rsidP="00EB2284">
      <w:pPr>
        <w:pStyle w:val="Textocomentario"/>
        <w:jc w:val="left"/>
      </w:pPr>
      <w:r>
        <w:rPr>
          <w:rStyle w:val="Refdecomentario"/>
        </w:rPr>
        <w:annotationRef/>
      </w:r>
      <w:r>
        <w:rPr>
          <w:lang w:val="es-PE"/>
        </w:rPr>
        <w:t>We confirm.</w:t>
      </w:r>
    </w:p>
  </w:comment>
  <w:comment w:id="135" w:author="MDPI" w:date="2025-11-06T10:28:00Z" w:initials="M">
    <w:p w14:paraId="56772C66" w14:textId="76128E4B" w:rsidR="00FC3C34" w:rsidRDefault="00FC3C34">
      <w:pPr>
        <w:pStyle w:val="Textocomentario"/>
      </w:pPr>
      <w:r>
        <w:rPr>
          <w:rStyle w:val="Refdecomentario"/>
        </w:rPr>
        <w:annotationRef/>
      </w:r>
      <w:r>
        <w:t>The contents of this figure are not legible. Please replace the image with one of a sufficiently high resolution (min. 1000 pixels width/height, or a resolution of 300 dpi or higher).</w:t>
      </w:r>
    </w:p>
  </w:comment>
  <w:comment w:id="138" w:author="MDPI" w:date="2025-11-06T15:11:00Z" w:initials="M">
    <w:p w14:paraId="44A60734" w14:textId="77777777" w:rsidR="005A498D" w:rsidRDefault="005A498D" w:rsidP="005A498D">
      <w:pPr>
        <w:pStyle w:val="Textocomentario"/>
        <w:jc w:val="left"/>
      </w:pPr>
      <w:r>
        <w:rPr>
          <w:rStyle w:val="Refdecomentario"/>
        </w:rPr>
        <w:annotationRef/>
      </w:r>
      <w:r>
        <w:t>Please check if spaces are missing in these words.</w:t>
      </w:r>
    </w:p>
  </w:comment>
  <w:comment w:id="139" w:author="INIA" w:date="2025-11-06T13:42:00Z" w:initials="I">
    <w:p w14:paraId="575CAA96" w14:textId="77777777" w:rsidR="009875C3" w:rsidRDefault="009875C3" w:rsidP="009875C3">
      <w:pPr>
        <w:pStyle w:val="Textocomentario"/>
        <w:jc w:val="left"/>
      </w:pPr>
      <w:r>
        <w:rPr>
          <w:rStyle w:val="Refdecomentario"/>
        </w:rPr>
        <w:annotationRef/>
      </w:r>
      <w:r>
        <w:t>We confirm that there were missing spaces, and they have now been correctly added.</w:t>
      </w:r>
    </w:p>
  </w:comment>
  <w:comment w:id="144" w:author="MDPI" w:date="2025-11-06T10:30:00Z" w:initials="M">
    <w:p w14:paraId="746D4968" w14:textId="6097C883" w:rsidR="0066551E" w:rsidRDefault="0066551E">
      <w:pPr>
        <w:pStyle w:val="Textocomentario"/>
      </w:pPr>
      <w:r>
        <w:rPr>
          <w:rStyle w:val="Refdecomentario"/>
        </w:rPr>
        <w:annotationRef/>
      </w:r>
      <w:r>
        <w:t>We revised the hyphen in the figure into minus sign. Please confirm.</w:t>
      </w:r>
    </w:p>
  </w:comment>
  <w:comment w:id="145" w:author="INIA" w:date="2025-11-06T13:42:00Z" w:initials="I">
    <w:p w14:paraId="4B36B64F" w14:textId="77777777" w:rsidR="009875C3" w:rsidRDefault="009875C3" w:rsidP="009875C3">
      <w:pPr>
        <w:pStyle w:val="Textocomentario"/>
        <w:jc w:val="left"/>
      </w:pPr>
      <w:r>
        <w:rPr>
          <w:rStyle w:val="Refdecomentario"/>
        </w:rPr>
        <w:annotationRef/>
      </w:r>
      <w:r>
        <w:rPr>
          <w:lang w:val="es-PE"/>
        </w:rPr>
        <w:t>We confirm.</w:t>
      </w:r>
    </w:p>
  </w:comment>
  <w:comment w:id="146" w:author="MDPI" w:date="2025-11-06T10:32:00Z" w:initials="M">
    <w:p w14:paraId="76B04121" w14:textId="2F66AA47" w:rsidR="0066551E" w:rsidRDefault="0066551E">
      <w:pPr>
        <w:pStyle w:val="Textocomentario"/>
      </w:pPr>
      <w:r>
        <w:rPr>
          <w:rStyle w:val="Refdecomentario"/>
        </w:rPr>
        <w:annotationRef/>
      </w:r>
      <w:r>
        <w:t>In order to reduce the blank space, we moved the figure here, please confirm.</w:t>
      </w:r>
    </w:p>
  </w:comment>
  <w:comment w:id="147" w:author="INIA" w:date="2025-11-06T13:42:00Z" w:initials="I">
    <w:p w14:paraId="545A5009" w14:textId="77777777" w:rsidR="009875C3" w:rsidRDefault="009875C3" w:rsidP="009875C3">
      <w:pPr>
        <w:pStyle w:val="Textocomentario"/>
        <w:jc w:val="left"/>
      </w:pPr>
      <w:r>
        <w:rPr>
          <w:rStyle w:val="Refdecomentario"/>
        </w:rPr>
        <w:annotationRef/>
      </w:r>
      <w:r>
        <w:rPr>
          <w:lang w:val="es-PE"/>
        </w:rPr>
        <w:t>We confirm.</w:t>
      </w:r>
    </w:p>
  </w:comment>
  <w:comment w:id="148" w:author="MDPI" w:date="2025-11-06T14:58:00Z" w:initials="M">
    <w:p w14:paraId="6619CAAA" w14:textId="2F71083A" w:rsidR="00361D07" w:rsidRDefault="00361D07">
      <w:pPr>
        <w:pStyle w:val="Textocomentario"/>
      </w:pPr>
      <w:r>
        <w:rPr>
          <w:rStyle w:val="Refdecomentario"/>
        </w:rPr>
        <w:annotationRef/>
      </w:r>
      <w:r>
        <w:t>Please confirm whether the overlapping content in this figure affects scientific understanding and if it does, please revise it.</w:t>
      </w:r>
    </w:p>
  </w:comment>
  <w:comment w:id="149" w:author="INIA" w:date="2025-11-06T13:43:00Z" w:initials="I">
    <w:p w14:paraId="37C97939" w14:textId="77777777" w:rsidR="009875C3" w:rsidRDefault="009875C3" w:rsidP="009875C3">
      <w:pPr>
        <w:pStyle w:val="Textocomentario"/>
        <w:jc w:val="left"/>
      </w:pPr>
      <w:r>
        <w:rPr>
          <w:rStyle w:val="Refdecomentario"/>
        </w:rPr>
        <w:annotationRef/>
      </w:r>
      <w:r>
        <w:t>We confirm that the overlapping content in the figure does not affect the scientific understanding or interpretation of the results.</w:t>
      </w:r>
    </w:p>
  </w:comment>
  <w:comment w:id="150" w:author="MDPI" w:date="2025-11-06T15:14:00Z" w:initials="M">
    <w:p w14:paraId="755E61F9" w14:textId="582B154D" w:rsidR="005A498D" w:rsidRDefault="005A498D" w:rsidP="005A498D">
      <w:pPr>
        <w:pStyle w:val="Textocomentario"/>
        <w:jc w:val="left"/>
      </w:pPr>
      <w:r>
        <w:rPr>
          <w:rStyle w:val="Refdecomentario"/>
        </w:rPr>
        <w:annotationRef/>
      </w:r>
      <w:r>
        <w:rPr>
          <w:highlight w:val="yellow"/>
        </w:rPr>
        <w:t>Figure citations should appear in numerical order in the main text. Please modify citations accordingly. Figure 2 should be cited in the first place in paper in between Figure 1 and Figure 3, not after Figure 6.</w:t>
      </w:r>
    </w:p>
  </w:comment>
  <w:comment w:id="151" w:author="INIA" w:date="2025-11-06T15:04:00Z" w:initials="I">
    <w:p w14:paraId="05D22A9E" w14:textId="77777777" w:rsidR="0018730E" w:rsidRDefault="0018730E" w:rsidP="0018730E">
      <w:pPr>
        <w:pStyle w:val="Textocomentario"/>
        <w:jc w:val="left"/>
      </w:pPr>
      <w:r>
        <w:rPr>
          <w:rStyle w:val="Refdecomentario"/>
        </w:rPr>
        <w:annotationRef/>
      </w:r>
      <w:r>
        <w:t>This is a cross-reference</w:t>
      </w:r>
    </w:p>
  </w:comment>
  <w:comment w:id="152" w:author="MDPI" w:date="2025-11-06T10:35:00Z" w:initials="M">
    <w:p w14:paraId="62361B7A" w14:textId="281F98E3" w:rsidR="00D81577" w:rsidRDefault="0066551E" w:rsidP="00D81577">
      <w:pPr>
        <w:pStyle w:val="Textocomentario"/>
        <w:jc w:val="left"/>
      </w:pPr>
      <w:r>
        <w:rPr>
          <w:rStyle w:val="Refdecomentario"/>
        </w:rPr>
        <w:annotationRef/>
      </w:r>
      <w:r w:rsidR="00D81577">
        <w:t>Please list the caption/legend of the Supplementary Materials here instead of word: “title”.</w:t>
      </w:r>
    </w:p>
  </w:comment>
  <w:comment w:id="155" w:author="MDPI" w:date="2025-11-06T09:20:00Z" w:initials="M">
    <w:p w14:paraId="256E715A" w14:textId="77777777" w:rsidR="00D81577" w:rsidRDefault="00797A62" w:rsidP="00D81577">
      <w:pPr>
        <w:pStyle w:val="Textocomentario"/>
        <w:jc w:val="left"/>
      </w:pPr>
      <w:r>
        <w:rPr>
          <w:rStyle w:val="Refdecomentario"/>
        </w:rPr>
        <w:annotationRef/>
      </w:r>
      <w:r w:rsidR="00D81577">
        <w:t>Please confirm if the Funding information is correct or not. No further corrections are allowed after publication.</w:t>
      </w:r>
    </w:p>
  </w:comment>
  <w:comment w:id="156" w:author="INIA" w:date="2025-11-06T13:58:00Z" w:initials="I">
    <w:p w14:paraId="25DDB59C" w14:textId="77777777" w:rsidR="00620317" w:rsidRDefault="00620317" w:rsidP="00620317">
      <w:pPr>
        <w:pStyle w:val="Textocomentario"/>
        <w:jc w:val="left"/>
      </w:pPr>
      <w:r>
        <w:rPr>
          <w:rStyle w:val="Refdecomentario"/>
        </w:rPr>
        <w:annotationRef/>
      </w:r>
      <w:r>
        <w:rPr>
          <w:lang w:val="es-PE"/>
        </w:rPr>
        <w:t>We confirm.</w:t>
      </w:r>
    </w:p>
  </w:comment>
  <w:comment w:id="157" w:author="MDPI" w:date="2025-11-06T10:36:00Z" w:initials="M">
    <w:p w14:paraId="54E40AC1" w14:textId="772CBD89" w:rsidR="00D81577" w:rsidRDefault="0066551E" w:rsidP="00D81577">
      <w:pPr>
        <w:pStyle w:val="Textocomentario"/>
        <w:jc w:val="left"/>
      </w:pPr>
      <w:r>
        <w:rPr>
          <w:rStyle w:val="Refdecomentario"/>
        </w:rPr>
        <w:annotationRef/>
      </w:r>
      <w:r w:rsidR="00D81577">
        <w:t>We revised to Supplementary Materials citation according to our requirements, please confirm.</w:t>
      </w:r>
    </w:p>
  </w:comment>
  <w:comment w:id="158" w:author="INIA" w:date="2025-11-06T13:49:00Z" w:initials="I">
    <w:p w14:paraId="64692FC6" w14:textId="77777777" w:rsidR="002A74E2" w:rsidRDefault="002A74E2" w:rsidP="002A74E2">
      <w:pPr>
        <w:pStyle w:val="Textocomentario"/>
        <w:jc w:val="left"/>
      </w:pPr>
      <w:r>
        <w:rPr>
          <w:rStyle w:val="Refdecomentario"/>
        </w:rPr>
        <w:annotationRef/>
      </w:r>
      <w:r>
        <w:rPr>
          <w:lang w:val="es-PE"/>
        </w:rPr>
        <w:t>We confirm.</w:t>
      </w:r>
    </w:p>
  </w:comment>
  <w:comment w:id="160" w:author="MDPI" w:date="2025-11-06T10:38:00Z" w:initials="M">
    <w:p w14:paraId="5CC947C8" w14:textId="193F3D49" w:rsidR="00D81577" w:rsidRDefault="0066551E" w:rsidP="00D81577">
      <w:pPr>
        <w:pStyle w:val="Textocomentario"/>
        <w:jc w:val="left"/>
      </w:pPr>
      <w:r>
        <w:rPr>
          <w:rStyle w:val="Refdecomentario"/>
        </w:rPr>
        <w:annotationRef/>
      </w:r>
      <w:r w:rsidR="00D81577">
        <w:rPr>
          <w:highlight w:val="yellow"/>
        </w:rPr>
        <w:t>Please provide the date you accessed the URL in the following format: “URL (accessed on Day Month Year)”.</w:t>
      </w:r>
    </w:p>
  </w:comment>
  <w:comment w:id="165" w:author="MDPI" w:date="2025-11-06T09:20:00Z" w:initials="M">
    <w:p w14:paraId="65FAD634" w14:textId="5AE70EA0" w:rsidR="00797A62" w:rsidRDefault="00797A62">
      <w:pPr>
        <w:pStyle w:val="Textocomentario"/>
      </w:pPr>
      <w:r>
        <w:rPr>
          <w:rStyle w:val="Refdecomentario"/>
        </w:rPr>
        <w:annotationRef/>
      </w:r>
      <w:r>
        <w:t>Please ensure that all individuals included in this section have consented to the acknowledgement.</w:t>
      </w:r>
    </w:p>
  </w:comment>
  <w:comment w:id="166" w:author="INIA" w:date="2025-11-06T14:03:00Z" w:initials="I">
    <w:p w14:paraId="54A62229" w14:textId="77777777" w:rsidR="002A6DDF" w:rsidRDefault="002A6DDF" w:rsidP="002A6DDF">
      <w:pPr>
        <w:pStyle w:val="Textocomentario"/>
        <w:jc w:val="left"/>
      </w:pPr>
      <w:r>
        <w:rPr>
          <w:rStyle w:val="Refdecomentario"/>
        </w:rPr>
        <w:annotationRef/>
      </w:r>
      <w:r>
        <w:t>We confirm that all individuals mentioned in the acknowledgments section have provided their consent to be acknowledged.</w:t>
      </w:r>
    </w:p>
  </w:comment>
  <w:comment w:id="169" w:author="MDPI" w:date="2025-11-06T15:19:00Z" w:initials="M">
    <w:p w14:paraId="7E7752BD" w14:textId="43BE616D" w:rsidR="006D56E8" w:rsidRDefault="006D56E8" w:rsidP="006D56E8">
      <w:pPr>
        <w:pStyle w:val="Textocomentario"/>
        <w:jc w:val="left"/>
      </w:pPr>
      <w:r>
        <w:rPr>
          <w:rStyle w:val="Refdecomentario"/>
        </w:rPr>
        <w:annotationRef/>
      </w:r>
      <w:r>
        <w:rPr>
          <w:highlight w:val="yellow"/>
        </w:rPr>
        <w:t xml:space="preserve">Please note that at this stage (the manuscript has been accepted in the current form), </w:t>
      </w:r>
      <w:r>
        <w:rPr>
          <w:highlight w:val="yellow"/>
          <w:u w:val="single"/>
        </w:rPr>
        <w:t>we will not accept additions, deletions or replacements of references</w:t>
      </w:r>
      <w:r>
        <w:rPr>
          <w:highlight w:val="yellow"/>
        </w:rPr>
        <w:t>. Please do NOT change the reference format with EndNote and other tools. Our production editor has done thoroughly layout work for the reference. Thanks for your cooperation.</w:t>
      </w:r>
    </w:p>
  </w:comment>
  <w:comment w:id="172" w:author="MDPI" w:date="2025-11-06T09:59:00Z" w:initials="M">
    <w:p w14:paraId="4BD95BD2" w14:textId="5C7F4EA3" w:rsidR="00D81577" w:rsidRDefault="00D81577" w:rsidP="00D81577">
      <w:pPr>
        <w:pStyle w:val="Textocomentario"/>
      </w:pPr>
      <w:r>
        <w:rPr>
          <w:rStyle w:val="Refdecomentario"/>
        </w:rPr>
        <w:annotationRef/>
      </w:r>
      <w:r>
        <w:t xml:space="preserve">We added the location of the publisher. Please confirm. </w:t>
      </w:r>
      <w:r>
        <w:rPr>
          <w:rFonts w:hint="eastAsia"/>
        </w:rPr>
        <w:t>The highlights are the same.</w:t>
      </w:r>
    </w:p>
  </w:comment>
  <w:comment w:id="173" w:author="INIA" w:date="2025-11-06T14:47:00Z" w:initials="I">
    <w:p w14:paraId="227BFFD1" w14:textId="77777777" w:rsidR="0053576E" w:rsidRDefault="0053576E" w:rsidP="0053576E">
      <w:pPr>
        <w:pStyle w:val="Textocomentario"/>
        <w:jc w:val="left"/>
      </w:pPr>
      <w:r>
        <w:rPr>
          <w:rStyle w:val="Refdecomentario"/>
        </w:rPr>
        <w:annotationRef/>
      </w:r>
      <w:r>
        <w:rPr>
          <w:lang w:val="es-PE"/>
        </w:rPr>
        <w:t>We confirm.</w:t>
      </w:r>
    </w:p>
  </w:comment>
  <w:comment w:id="170" w:author="MDPI" w:date="2025-11-06T10:11:00Z" w:initials="M">
    <w:p w14:paraId="6CA46985" w14:textId="12F46EDC" w:rsidR="006D56E8" w:rsidRDefault="00D81577" w:rsidP="006D56E8">
      <w:pPr>
        <w:pStyle w:val="Textocomentario"/>
        <w:jc w:val="left"/>
      </w:pPr>
      <w:r>
        <w:rPr>
          <w:rStyle w:val="Refdecomentario"/>
        </w:rPr>
        <w:annotationRef/>
      </w:r>
      <w:r w:rsidR="006D56E8">
        <w:rPr>
          <w:highlight w:val="yellow"/>
        </w:rPr>
        <w:t>References 3 and 20 are duplicates. Please confirm if reference 20 can be deleted, if so, we will delete it and modify the reference citations in main text accordingly.</w:t>
      </w:r>
    </w:p>
  </w:comment>
  <w:comment w:id="171" w:author="INIA" w:date="2025-11-06T14:47:00Z" w:initials="I">
    <w:p w14:paraId="736E98C6" w14:textId="77777777" w:rsidR="0053576E" w:rsidRDefault="0053576E" w:rsidP="0053576E">
      <w:pPr>
        <w:pStyle w:val="Textocomentario"/>
        <w:jc w:val="left"/>
      </w:pPr>
      <w:r>
        <w:rPr>
          <w:rStyle w:val="Refdecomentario"/>
        </w:rPr>
        <w:annotationRef/>
      </w:r>
      <w:r>
        <w:t>We confirm that reference 20 is a duplicate of reference 3 and can be deleted. Please proceed with its removal and adjust the reference citations in the main text accordingly.</w:t>
      </w:r>
    </w:p>
  </w:comment>
  <w:comment w:id="174" w:author="MDPI" w:date="2025-11-06T10:08:00Z" w:initials="M">
    <w:p w14:paraId="6CE0BFC5" w14:textId="4D2B1BC8" w:rsidR="006D56E8" w:rsidRDefault="00D81577" w:rsidP="006D56E8">
      <w:pPr>
        <w:pStyle w:val="Textocomentario"/>
        <w:jc w:val="left"/>
      </w:pPr>
      <w:r>
        <w:rPr>
          <w:rStyle w:val="Refdecomentario"/>
        </w:rPr>
        <w:annotationRef/>
      </w:r>
      <w:r w:rsidR="006D56E8">
        <w:t>We added the author, publisher and it’s location. Please confirm. The highlights are the same.</w:t>
      </w:r>
    </w:p>
  </w:comment>
  <w:comment w:id="175" w:author="INIA" w:date="2025-11-06T14:48:00Z" w:initials="I">
    <w:p w14:paraId="4CCCBCB0" w14:textId="77777777" w:rsidR="0053576E" w:rsidRDefault="0053576E" w:rsidP="0053576E">
      <w:pPr>
        <w:pStyle w:val="Textocomentario"/>
        <w:jc w:val="left"/>
      </w:pPr>
      <w:r>
        <w:rPr>
          <w:rStyle w:val="Refdecomentario"/>
        </w:rPr>
        <w:annotationRef/>
      </w:r>
      <w:r>
        <w:rPr>
          <w:lang w:val="es-PE"/>
        </w:rPr>
        <w:t>We confirm.</w:t>
      </w:r>
    </w:p>
  </w:comment>
  <w:comment w:id="176" w:author="MDPI" w:date="2025-11-06T09:46:00Z" w:initials="M">
    <w:p w14:paraId="0529CE9F" w14:textId="2BF8531B" w:rsidR="00D81577" w:rsidRDefault="00D81577" w:rsidP="00D81577">
      <w:pPr>
        <w:pStyle w:val="Textocomentario"/>
      </w:pPr>
      <w:r>
        <w:rPr>
          <w:rStyle w:val="Refdecomentario"/>
        </w:rPr>
        <w:annotationRef/>
      </w:r>
      <w:r>
        <w:t>Please add the page.</w:t>
      </w:r>
    </w:p>
  </w:comment>
  <w:comment w:id="178" w:author="MDPI" w:date="2025-11-06T14:13:00Z" w:initials="M">
    <w:p w14:paraId="2FE86C86" w14:textId="77777777" w:rsidR="00D81577" w:rsidRDefault="00D81577" w:rsidP="00D81577">
      <w:pPr>
        <w:pStyle w:val="Textocomentario"/>
      </w:pPr>
      <w:r>
        <w:rPr>
          <w:rStyle w:val="Refdecomentario"/>
        </w:rPr>
        <w:annotationRef/>
      </w:r>
      <w:r>
        <w:t>We removed the extra information. Please confirm this revision.</w:t>
      </w:r>
    </w:p>
  </w:comment>
  <w:comment w:id="179" w:author="INIA" w:date="2025-11-06T14:49:00Z" w:initials="I">
    <w:p w14:paraId="189FC7AF" w14:textId="77777777" w:rsidR="0053576E" w:rsidRDefault="0053576E" w:rsidP="0053576E">
      <w:pPr>
        <w:pStyle w:val="Textocomentario"/>
        <w:jc w:val="left"/>
      </w:pPr>
      <w:r>
        <w:rPr>
          <w:rStyle w:val="Refdecomentario"/>
        </w:rPr>
        <w:annotationRef/>
      </w:r>
      <w:r>
        <w:rPr>
          <w:lang w:val="es-PE"/>
        </w:rPr>
        <w:t>We confirm.</w:t>
      </w:r>
    </w:p>
  </w:comment>
  <w:comment w:id="180" w:author="MDPI" w:date="2025-11-06T15:21:00Z" w:initials="M">
    <w:p w14:paraId="4229BF21" w14:textId="7D5D988E" w:rsidR="006D56E8" w:rsidRDefault="006D56E8" w:rsidP="006D56E8">
      <w:pPr>
        <w:pStyle w:val="Textocomentario"/>
        <w:jc w:val="left"/>
      </w:pPr>
      <w:r>
        <w:rPr>
          <w:rStyle w:val="Refdecomentario"/>
        </w:rPr>
        <w:annotationRef/>
      </w:r>
      <w:r>
        <w:t>Authors modified based on online information, please check.</w:t>
      </w:r>
    </w:p>
  </w:comment>
  <w:comment w:id="181" w:author="INIA" w:date="2025-11-06T14:54:00Z" w:initials="I">
    <w:p w14:paraId="4E707DFB" w14:textId="77777777" w:rsidR="0053576E" w:rsidRDefault="0053576E" w:rsidP="0053576E">
      <w:pPr>
        <w:pStyle w:val="Textocomentario"/>
        <w:jc w:val="left"/>
      </w:pPr>
      <w:r>
        <w:rPr>
          <w:rStyle w:val="Refdecomentario"/>
        </w:rPr>
        <w:annotationRef/>
      </w:r>
      <w:r>
        <w:rPr>
          <w:lang w:val="es-PE"/>
        </w:rPr>
        <w:t>We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60DBB06" w15:done="0"/>
  <w15:commentEx w15:paraId="4ED1D3C3" w15:done="0"/>
  <w15:commentEx w15:paraId="14FEAA37" w15:paraIdParent="4ED1D3C3" w15:done="0"/>
  <w15:commentEx w15:paraId="0F11C417" w15:done="0"/>
  <w15:commentEx w15:paraId="11422F45" w15:paraIdParent="0F11C417" w15:done="0"/>
  <w15:commentEx w15:paraId="0AF74ECD" w15:done="0"/>
  <w15:commentEx w15:paraId="1F0467C8" w15:paraIdParent="0AF74ECD" w15:done="0"/>
  <w15:commentEx w15:paraId="3F758DAC" w15:done="0"/>
  <w15:commentEx w15:paraId="76CDAE89" w15:paraIdParent="3F758DAC" w15:done="0"/>
  <w15:commentEx w15:paraId="354D6127" w15:done="0"/>
  <w15:commentEx w15:paraId="2595FD9F" w15:paraIdParent="354D6127" w15:done="0"/>
  <w15:commentEx w15:paraId="6B8E557F" w15:done="0"/>
  <w15:commentEx w15:paraId="38356115" w15:paraIdParent="6B8E557F" w15:done="0"/>
  <w15:commentEx w15:paraId="7F50EDC6" w15:done="0"/>
  <w15:commentEx w15:paraId="396A5921" w15:paraIdParent="7F50EDC6" w15:done="0"/>
  <w15:commentEx w15:paraId="4D8A85E0" w15:done="0"/>
  <w15:commentEx w15:paraId="011D862E" w15:paraIdParent="4D8A85E0" w15:done="0"/>
  <w15:commentEx w15:paraId="16FFC85A" w15:done="0"/>
  <w15:commentEx w15:paraId="60D4B85F" w15:done="0"/>
  <w15:commentEx w15:paraId="7C15945D" w15:paraIdParent="60D4B85F" w15:done="0"/>
  <w15:commentEx w15:paraId="4E127062" w15:done="0"/>
  <w15:commentEx w15:paraId="418BFA11" w15:paraIdParent="4E127062" w15:done="0"/>
  <w15:commentEx w15:paraId="52651CC9" w15:done="0"/>
  <w15:commentEx w15:paraId="09FA469D" w15:paraIdParent="52651CC9" w15:done="0"/>
  <w15:commentEx w15:paraId="706B145E" w15:done="0"/>
  <w15:commentEx w15:paraId="008457FD" w15:paraIdParent="706B145E" w15:done="0"/>
  <w15:commentEx w15:paraId="439C7113" w15:done="0"/>
  <w15:commentEx w15:paraId="4EC1B573" w15:paraIdParent="439C7113" w15:done="0"/>
  <w15:commentEx w15:paraId="2009D0AB" w15:done="0"/>
  <w15:commentEx w15:paraId="558D622F" w15:paraIdParent="2009D0AB" w15:done="0"/>
  <w15:commentEx w15:paraId="223F5093" w15:done="0"/>
  <w15:commentEx w15:paraId="36E6023C" w15:paraIdParent="223F5093" w15:done="0"/>
  <w15:commentEx w15:paraId="7587BF28" w15:done="0"/>
  <w15:commentEx w15:paraId="1CE9CBF3" w15:paraIdParent="7587BF28" w15:done="0"/>
  <w15:commentEx w15:paraId="69B02605" w15:done="0"/>
  <w15:commentEx w15:paraId="474B325D" w15:paraIdParent="69B02605" w15:done="0"/>
  <w15:commentEx w15:paraId="74924184" w15:done="0"/>
  <w15:commentEx w15:paraId="5B8E62A0" w15:paraIdParent="74924184" w15:done="0"/>
  <w15:commentEx w15:paraId="2B572EDC" w15:done="0"/>
  <w15:commentEx w15:paraId="544E7E23" w15:paraIdParent="2B572EDC" w15:done="0"/>
  <w15:commentEx w15:paraId="63C540D5" w15:done="0"/>
  <w15:commentEx w15:paraId="0FFC1C2F" w15:paraIdParent="63C540D5" w15:done="0"/>
  <w15:commentEx w15:paraId="3860C1F7" w15:done="0"/>
  <w15:commentEx w15:paraId="687CB6CB" w15:paraIdParent="3860C1F7" w15:done="0"/>
  <w15:commentEx w15:paraId="406E931A" w15:done="0"/>
  <w15:commentEx w15:paraId="2D049211" w15:paraIdParent="406E931A" w15:done="0"/>
  <w15:commentEx w15:paraId="641F2FC7" w15:done="0"/>
  <w15:commentEx w15:paraId="785B0E21" w15:paraIdParent="641F2FC7" w15:done="0"/>
  <w15:commentEx w15:paraId="5040CC9E" w15:done="0"/>
  <w15:commentEx w15:paraId="4DBA4C06" w15:paraIdParent="5040CC9E" w15:done="0"/>
  <w15:commentEx w15:paraId="385026AE" w15:done="0"/>
  <w15:commentEx w15:paraId="4EEEA11C" w15:paraIdParent="385026AE" w15:done="0"/>
  <w15:commentEx w15:paraId="35BFC959" w15:done="0"/>
  <w15:commentEx w15:paraId="7D172111" w15:paraIdParent="35BFC959" w15:done="0"/>
  <w15:commentEx w15:paraId="7E6D8ECD" w15:done="0"/>
  <w15:commentEx w15:paraId="4DD30695" w15:paraIdParent="7E6D8ECD" w15:done="0"/>
  <w15:commentEx w15:paraId="56772C66" w15:done="0"/>
  <w15:commentEx w15:paraId="44A60734" w15:done="0"/>
  <w15:commentEx w15:paraId="575CAA96" w15:paraIdParent="44A60734" w15:done="0"/>
  <w15:commentEx w15:paraId="746D4968" w15:done="0"/>
  <w15:commentEx w15:paraId="4B36B64F" w15:paraIdParent="746D4968" w15:done="0"/>
  <w15:commentEx w15:paraId="76B04121" w15:done="0"/>
  <w15:commentEx w15:paraId="545A5009" w15:paraIdParent="76B04121" w15:done="0"/>
  <w15:commentEx w15:paraId="6619CAAA" w15:done="0"/>
  <w15:commentEx w15:paraId="37C97939" w15:paraIdParent="6619CAAA" w15:done="0"/>
  <w15:commentEx w15:paraId="755E61F9" w15:done="0"/>
  <w15:commentEx w15:paraId="05D22A9E" w15:paraIdParent="755E61F9" w15:done="0"/>
  <w15:commentEx w15:paraId="62361B7A" w15:done="0"/>
  <w15:commentEx w15:paraId="256E715A" w15:done="0"/>
  <w15:commentEx w15:paraId="25DDB59C" w15:paraIdParent="256E715A" w15:done="0"/>
  <w15:commentEx w15:paraId="54E40AC1" w15:done="0"/>
  <w15:commentEx w15:paraId="64692FC6" w15:paraIdParent="54E40AC1" w15:done="0"/>
  <w15:commentEx w15:paraId="5CC947C8" w15:done="0"/>
  <w15:commentEx w15:paraId="65FAD634" w15:done="0"/>
  <w15:commentEx w15:paraId="54A62229" w15:paraIdParent="65FAD634" w15:done="0"/>
  <w15:commentEx w15:paraId="7E7752BD" w15:done="0"/>
  <w15:commentEx w15:paraId="4BD95BD2" w15:done="0"/>
  <w15:commentEx w15:paraId="227BFFD1" w15:paraIdParent="4BD95BD2" w15:done="0"/>
  <w15:commentEx w15:paraId="6CA46985" w15:done="0"/>
  <w15:commentEx w15:paraId="736E98C6" w15:paraIdParent="6CA46985" w15:done="0"/>
  <w15:commentEx w15:paraId="6CE0BFC5" w15:done="0"/>
  <w15:commentEx w15:paraId="4CCCBCB0" w15:paraIdParent="6CE0BFC5" w15:done="0"/>
  <w15:commentEx w15:paraId="0529CE9F" w15:done="0"/>
  <w15:commentEx w15:paraId="2FE86C86" w15:done="0"/>
  <w15:commentEx w15:paraId="189FC7AF" w15:paraIdParent="2FE86C86" w15:done="0"/>
  <w15:commentEx w15:paraId="4229BF21" w15:done="0"/>
  <w15:commentEx w15:paraId="4E707DFB" w15:paraIdParent="4229BF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B91ADBE" w16cex:dateUtc="2025-11-06T13:58:00Z">
    <w16cex:extLst>
      <w16:ext w16:uri="{CE6994B0-6A32-4C9F-8C6B-6E91EDA988CE}">
        <cr:reactions xmlns:cr="http://schemas.microsoft.com/office/comments/2020/reactions">
          <cr:reaction reactionType="1">
            <cr:reactionInfo dateUtc="2025-11-06T15:12:16Z">
              <cr:user userId="INIA" userProvider="None" userName="INIA"/>
            </cr:reactionInfo>
          </cr:reaction>
        </cr:reactions>
      </w16:ext>
    </w16cex:extLst>
  </w16cex:commentExtensible>
  <w16cex:commentExtensible w16cex:durableId="43AA514E" w16cex:dateUtc="2025-11-06T01:08:00Z"/>
  <w16cex:commentExtensible w16cex:durableId="4EFDD44B" w16cex:dateUtc="2025-11-06T15:33:00Z"/>
  <w16cex:commentExtensible w16cex:durableId="02A54812" w16cex:dateUtc="2025-11-06T01:26:00Z"/>
  <w16cex:commentExtensible w16cex:durableId="3E50A63E" w16cex:dateUtc="2025-11-06T15:39:00Z"/>
  <w16cex:commentExtensible w16cex:durableId="79769082" w16cex:dateUtc="2025-11-06T01:37:00Z"/>
  <w16cex:commentExtensible w16cex:durableId="1A8BC949" w16cex:dateUtc="2025-11-06T15:24:00Z"/>
  <w16cex:commentExtensible w16cex:durableId="61A446FD" w16cex:dateUtc="2025-11-06T01:36:00Z"/>
  <w16cex:commentExtensible w16cex:durableId="1B5CBD79" w16cex:dateUtc="2025-11-06T16:20:00Z"/>
  <w16cex:commentExtensible w16cex:durableId="4556A950" w16cex:dateUtc="2025-11-06T06:51:00Z"/>
  <w16cex:commentExtensible w16cex:durableId="0E95ED98" w16cex:dateUtc="2025-11-06T16:23:00Z"/>
  <w16cex:commentExtensible w16cex:durableId="274436C3" w16cex:dateUtc="2025-11-06T01:34:00Z"/>
  <w16cex:commentExtensible w16cex:durableId="4D769149" w16cex:dateUtc="2025-11-06T16:35:00Z"/>
  <w16cex:commentExtensible w16cex:durableId="7E0F96C2" w16cex:dateUtc="2025-11-06T01:35:00Z"/>
  <w16cex:commentExtensible w16cex:durableId="6BD1CD7F" w16cex:dateUtc="2025-11-06T16:46:00Z"/>
  <w16cex:commentExtensible w16cex:durableId="02F47730" w16cex:dateUtc="2025-11-06T01:51:00Z"/>
  <w16cex:commentExtensible w16cex:durableId="00C67E53" w16cex:dateUtc="2025-11-06T16:55:00Z"/>
  <w16cex:commentExtensible w16cex:durableId="01A38450" w16cex:dateUtc="2025-11-06T16:22:00Z"/>
  <w16cex:commentExtensible w16cex:durableId="683F1C5A" w16cex:dateUtc="2025-11-06T01:54:00Z"/>
  <w16cex:commentExtensible w16cex:durableId="1AA58120" w16cex:dateUtc="2025-11-06T16:37:00Z"/>
  <w16cex:commentExtensible w16cex:durableId="12DD12AC" w16cex:dateUtc="2025-11-06T01:54:00Z"/>
  <w16cex:commentExtensible w16cex:durableId="788C3E0F" w16cex:dateUtc="2025-11-06T16:28:00Z"/>
  <w16cex:commentExtensible w16cex:durableId="6DBFF932" w16cex:dateUtc="2025-11-06T06:52:00Z"/>
  <w16cex:commentExtensible w16cex:durableId="7B568275" w16cex:dateUtc="2025-11-06T16:58:00Z"/>
  <w16cex:commentExtensible w16cex:durableId="7081846A" w16cex:dateUtc="2025-11-06T14:04:00Z"/>
  <w16cex:commentExtensible w16cex:durableId="7D8EEA4F" w16cex:dateUtc="2025-11-06T17:01:00Z"/>
  <w16cex:commentExtensible w16cex:durableId="4F4ED3C7" w16cex:dateUtc="2025-11-06T14:04:00Z"/>
  <w16cex:commentExtensible w16cex:durableId="70AD53F9" w16cex:dateUtc="2025-11-06T17:02:00Z"/>
  <w16cex:commentExtensible w16cex:durableId="2C5EF2FA" w16cex:dateUtc="2025-11-06T01:26:00Z"/>
  <w16cex:commentExtensible w16cex:durableId="2E773868" w16cex:dateUtc="2025-11-06T17:03:00Z"/>
  <w16cex:commentExtensible w16cex:durableId="06FEEF92" w16cex:dateUtc="2025-11-06T02:02:00Z"/>
  <w16cex:commentExtensible w16cex:durableId="61CC8B49" w16cex:dateUtc="2025-11-06T17:07:00Z"/>
  <w16cex:commentExtensible w16cex:durableId="64AC5240" w16cex:dateUtc="2025-11-06T02:03:00Z"/>
  <w16cex:commentExtensible w16cex:durableId="0B3776B9" w16cex:dateUtc="2025-11-06T17:45:00Z"/>
  <w16cex:commentExtensible w16cex:durableId="3930A0F4" w16cex:dateUtc="2025-11-06T02:42:00Z"/>
  <w16cex:commentExtensible w16cex:durableId="0EE26647" w16cex:dateUtc="2025-11-06T17:18:00Z"/>
  <w16cex:commentExtensible w16cex:durableId="0B58947A" w16cex:dateUtc="2025-11-06T02:17:00Z"/>
  <w16cex:commentExtensible w16cex:durableId="17089D29" w16cex:dateUtc="2025-11-06T17:25:00Z"/>
  <w16cex:commentExtensible w16cex:durableId="4E0AD36F" w16cex:dateUtc="2025-11-06T06:55:00Z"/>
  <w16cex:commentExtensible w16cex:durableId="26AB09C8" w16cex:dateUtc="2025-11-06T17:47:00Z"/>
  <w16cex:commentExtensible w16cex:durableId="7A5E654A" w16cex:dateUtc="2025-11-06T02:09:00Z"/>
  <w16cex:commentExtensible w16cex:durableId="3AA943EA" w16cex:dateUtc="2025-11-06T17:51:00Z"/>
  <w16cex:commentExtensible w16cex:durableId="4C42929D" w16cex:dateUtc="2025-11-06T14:07:00Z"/>
  <w16cex:commentExtensible w16cex:durableId="54C16195" w16cex:dateUtc="2025-11-06T18:01:00Z"/>
  <w16cex:commentExtensible w16cex:durableId="760D9A2D" w16cex:dateUtc="2025-11-06T14:08:00Z"/>
  <w16cex:commentExtensible w16cex:durableId="02B991D8" w16cex:dateUtc="2025-11-06T18:30:00Z"/>
  <w16cex:commentExtensible w16cex:durableId="7028EA69" w16cex:dateUtc="2025-11-06T02:19:00Z"/>
  <w16cex:commentExtensible w16cex:durableId="5BA8EFC0" w16cex:dateUtc="2025-11-06T18:32:00Z"/>
  <w16cex:commentExtensible w16cex:durableId="73D46675" w16cex:dateUtc="2025-11-06T14:12:00Z"/>
  <w16cex:commentExtensible w16cex:durableId="00948AB7" w16cex:dateUtc="2025-11-06T18:33:00Z"/>
  <w16cex:commentExtensible w16cex:durableId="7A1D33A7" w16cex:dateUtc="2025-11-06T02:49:00Z"/>
  <w16cex:commentExtensible w16cex:durableId="406C61EA" w16cex:dateUtc="2025-11-06T20:06:00Z"/>
  <w16cex:commentExtensible w16cex:durableId="1468A23C" w16cex:dateUtc="2025-11-06T02:24:00Z"/>
  <w16cex:commentExtensible w16cex:durableId="30D030B3" w16cex:dateUtc="2025-11-06T18:37:00Z"/>
  <w16cex:commentExtensible w16cex:durableId="1DE8A0B7" w16cex:dateUtc="2025-11-06T02:27:00Z"/>
  <w16cex:commentExtensible w16cex:durableId="620ADFF8" w16cex:dateUtc="2025-11-06T18:38:00Z"/>
  <w16cex:commentExtensible w16cex:durableId="1A305019" w16cex:dateUtc="2025-11-06T02:28:00Z"/>
  <w16cex:commentExtensible w16cex:durableId="50C84C2D" w16cex:dateUtc="2025-11-06T14:11:00Z"/>
  <w16cex:commentExtensible w16cex:durableId="5D59B117" w16cex:dateUtc="2025-11-06T18:42:00Z"/>
  <w16cex:commentExtensible w16cex:durableId="13BC8B26" w16cex:dateUtc="2025-11-06T02:30:00Z"/>
  <w16cex:commentExtensible w16cex:durableId="6C5ECBB8" w16cex:dateUtc="2025-11-06T18:42:00Z"/>
  <w16cex:commentExtensible w16cex:durableId="7FEA70F8" w16cex:dateUtc="2025-11-06T02:32:00Z"/>
  <w16cex:commentExtensible w16cex:durableId="7D5529BA" w16cex:dateUtc="2025-11-06T18:42:00Z"/>
  <w16cex:commentExtensible w16cex:durableId="5157B595" w16cex:dateUtc="2025-11-06T06:58:00Z"/>
  <w16cex:commentExtensible w16cex:durableId="4D7B75DA" w16cex:dateUtc="2025-11-06T18:43:00Z"/>
  <w16cex:commentExtensible w16cex:durableId="62E51241" w16cex:dateUtc="2025-11-06T14:14:00Z"/>
  <w16cex:commentExtensible w16cex:durableId="4770D37D" w16cex:dateUtc="2025-11-06T20:04:00Z"/>
  <w16cex:commentExtensible w16cex:durableId="2F1232E3" w16cex:dateUtc="2025-11-06T02:35:00Z">
    <w16cex:extLst>
      <w16:ext w16:uri="{CE6994B0-6A32-4C9F-8C6B-6E91EDA988CE}">
        <cr:reactions xmlns:cr="http://schemas.microsoft.com/office/comments/2020/reactions">
          <cr:reaction reactionType="1">
            <cr:reactionInfo dateUtc="2025-11-06T18:46:27Z">
              <cr:user userId="INIA" userProvider="None" userName="INIA"/>
            </cr:reactionInfo>
          </cr:reaction>
        </cr:reactions>
      </w16:ext>
    </w16cex:extLst>
  </w16cex:commentExtensible>
  <w16cex:commentExtensible w16cex:durableId="3C311E31" w16cex:dateUtc="2025-11-06T01:20:00Z"/>
  <w16cex:commentExtensible w16cex:durableId="0488D4B2" w16cex:dateUtc="2025-11-06T18:58:00Z"/>
  <w16cex:commentExtensible w16cex:durableId="6935E8BD" w16cex:dateUtc="2025-11-06T02:36:00Z"/>
  <w16cex:commentExtensible w16cex:durableId="15F18362" w16cex:dateUtc="2025-11-06T18:49:00Z"/>
  <w16cex:commentExtensible w16cex:durableId="20FB324D" w16cex:dateUtc="2025-11-06T02:38:00Z"/>
  <w16cex:commentExtensible w16cex:durableId="3E1DD037" w16cex:dateUtc="2025-11-06T01:20:00Z"/>
  <w16cex:commentExtensible w16cex:durableId="46653746" w16cex:dateUtc="2025-11-06T19:03:00Z"/>
  <w16cex:commentExtensible w16cex:durableId="4CA36E21" w16cex:dateUtc="2025-11-06T14:19:00Z">
    <w16cex:extLst>
      <w16:ext w16:uri="{CE6994B0-6A32-4C9F-8C6B-6E91EDA988CE}">
        <cr:reactions xmlns:cr="http://schemas.microsoft.com/office/comments/2020/reactions">
          <cr:reaction reactionType="1">
            <cr:reactionInfo dateUtc="2025-11-06T19:46:33Z">
              <cr:user userId="INIA" userProvider="None" userName="INIA"/>
            </cr:reactionInfo>
          </cr:reaction>
        </cr:reactions>
      </w16:ext>
    </w16cex:extLst>
  </w16cex:commentExtensible>
  <w16cex:commentExtensible w16cex:durableId="343B926F" w16cex:dateUtc="2025-11-06T01:59:00Z"/>
  <w16cex:commentExtensible w16cex:durableId="6A7CD179" w16cex:dateUtc="2025-11-06T19:47:00Z"/>
  <w16cex:commentExtensible w16cex:durableId="7354002F" w16cex:dateUtc="2025-11-06T02:11:00Z"/>
  <w16cex:commentExtensible w16cex:durableId="4556488A" w16cex:dateUtc="2025-11-06T19:47:00Z"/>
  <w16cex:commentExtensible w16cex:durableId="37611E38" w16cex:dateUtc="2025-11-06T02:08:00Z"/>
  <w16cex:commentExtensible w16cex:durableId="40C1382F" w16cex:dateUtc="2025-11-06T19:48:00Z"/>
  <w16cex:commentExtensible w16cex:durableId="0556C889" w16cex:dateUtc="2025-11-06T01:46:00Z">
    <w16cex:extLst>
      <w16:ext w16:uri="{CE6994B0-6A32-4C9F-8C6B-6E91EDA988CE}">
        <cr:reactions xmlns:cr="http://schemas.microsoft.com/office/comments/2020/reactions">
          <cr:reaction reactionType="1">
            <cr:reactionInfo dateUtc="2025-11-06T19:53:39Z">
              <cr:user userId="INIA" userProvider="None" userName="INIA"/>
            </cr:reactionInfo>
          </cr:reaction>
        </cr:reactions>
      </w16:ext>
    </w16cex:extLst>
  </w16cex:commentExtensible>
  <w16cex:commentExtensible w16cex:durableId="40A80AFF" w16cex:dateUtc="2025-11-06T06:13:00Z"/>
  <w16cex:commentExtensible w16cex:durableId="25961958" w16cex:dateUtc="2025-11-06T19:49:00Z"/>
  <w16cex:commentExtensible w16cex:durableId="69634147" w16cex:dateUtc="2025-11-06T14:21:00Z"/>
  <w16cex:commentExtensible w16cex:durableId="0BE08DC9" w16cex:dateUtc="2025-11-06T1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60DBB06" w16cid:durableId="3B91ADBE"/>
  <w16cid:commentId w16cid:paraId="4ED1D3C3" w16cid:durableId="43AA514E"/>
  <w16cid:commentId w16cid:paraId="14FEAA37" w16cid:durableId="4EFDD44B"/>
  <w16cid:commentId w16cid:paraId="0F11C417" w16cid:durableId="02A54812"/>
  <w16cid:commentId w16cid:paraId="11422F45" w16cid:durableId="3E50A63E"/>
  <w16cid:commentId w16cid:paraId="0AF74ECD" w16cid:durableId="79769082"/>
  <w16cid:commentId w16cid:paraId="1F0467C8" w16cid:durableId="1A8BC949"/>
  <w16cid:commentId w16cid:paraId="3F758DAC" w16cid:durableId="61A446FD"/>
  <w16cid:commentId w16cid:paraId="76CDAE89" w16cid:durableId="1B5CBD79"/>
  <w16cid:commentId w16cid:paraId="354D6127" w16cid:durableId="4556A950"/>
  <w16cid:commentId w16cid:paraId="2595FD9F" w16cid:durableId="0E95ED98"/>
  <w16cid:commentId w16cid:paraId="6B8E557F" w16cid:durableId="274436C3"/>
  <w16cid:commentId w16cid:paraId="38356115" w16cid:durableId="4D769149"/>
  <w16cid:commentId w16cid:paraId="7F50EDC6" w16cid:durableId="7E0F96C2"/>
  <w16cid:commentId w16cid:paraId="396A5921" w16cid:durableId="6BD1CD7F"/>
  <w16cid:commentId w16cid:paraId="4D8A85E0" w16cid:durableId="02F47730"/>
  <w16cid:commentId w16cid:paraId="011D862E" w16cid:durableId="00C67E53"/>
  <w16cid:commentId w16cid:paraId="16FFC85A" w16cid:durableId="01A38450"/>
  <w16cid:commentId w16cid:paraId="60D4B85F" w16cid:durableId="683F1C5A"/>
  <w16cid:commentId w16cid:paraId="7C15945D" w16cid:durableId="1AA58120"/>
  <w16cid:commentId w16cid:paraId="4E127062" w16cid:durableId="12DD12AC"/>
  <w16cid:commentId w16cid:paraId="418BFA11" w16cid:durableId="788C3E0F"/>
  <w16cid:commentId w16cid:paraId="52651CC9" w16cid:durableId="6DBFF932"/>
  <w16cid:commentId w16cid:paraId="09FA469D" w16cid:durableId="7B568275"/>
  <w16cid:commentId w16cid:paraId="706B145E" w16cid:durableId="7081846A"/>
  <w16cid:commentId w16cid:paraId="008457FD" w16cid:durableId="7D8EEA4F"/>
  <w16cid:commentId w16cid:paraId="439C7113" w16cid:durableId="4F4ED3C7"/>
  <w16cid:commentId w16cid:paraId="4EC1B573" w16cid:durableId="70AD53F9"/>
  <w16cid:commentId w16cid:paraId="2009D0AB" w16cid:durableId="2C5EF2FA"/>
  <w16cid:commentId w16cid:paraId="558D622F" w16cid:durableId="2E773868"/>
  <w16cid:commentId w16cid:paraId="223F5093" w16cid:durableId="06FEEF92"/>
  <w16cid:commentId w16cid:paraId="36E6023C" w16cid:durableId="61CC8B49"/>
  <w16cid:commentId w16cid:paraId="7587BF28" w16cid:durableId="64AC5240"/>
  <w16cid:commentId w16cid:paraId="1CE9CBF3" w16cid:durableId="0B3776B9"/>
  <w16cid:commentId w16cid:paraId="69B02605" w16cid:durableId="3930A0F4"/>
  <w16cid:commentId w16cid:paraId="474B325D" w16cid:durableId="0EE26647"/>
  <w16cid:commentId w16cid:paraId="74924184" w16cid:durableId="0B58947A"/>
  <w16cid:commentId w16cid:paraId="5B8E62A0" w16cid:durableId="17089D29"/>
  <w16cid:commentId w16cid:paraId="2B572EDC" w16cid:durableId="4E0AD36F"/>
  <w16cid:commentId w16cid:paraId="544E7E23" w16cid:durableId="26AB09C8"/>
  <w16cid:commentId w16cid:paraId="63C540D5" w16cid:durableId="7A5E654A"/>
  <w16cid:commentId w16cid:paraId="0FFC1C2F" w16cid:durableId="3AA943EA"/>
  <w16cid:commentId w16cid:paraId="3860C1F7" w16cid:durableId="4C42929D"/>
  <w16cid:commentId w16cid:paraId="687CB6CB" w16cid:durableId="54C16195"/>
  <w16cid:commentId w16cid:paraId="406E931A" w16cid:durableId="760D9A2D"/>
  <w16cid:commentId w16cid:paraId="2D049211" w16cid:durableId="02B991D8"/>
  <w16cid:commentId w16cid:paraId="641F2FC7" w16cid:durableId="7028EA69"/>
  <w16cid:commentId w16cid:paraId="785B0E21" w16cid:durableId="5BA8EFC0"/>
  <w16cid:commentId w16cid:paraId="5040CC9E" w16cid:durableId="73D46675"/>
  <w16cid:commentId w16cid:paraId="4DBA4C06" w16cid:durableId="00948AB7"/>
  <w16cid:commentId w16cid:paraId="385026AE" w16cid:durableId="7A1D33A7"/>
  <w16cid:commentId w16cid:paraId="4EEEA11C" w16cid:durableId="406C61EA"/>
  <w16cid:commentId w16cid:paraId="35BFC959" w16cid:durableId="1468A23C"/>
  <w16cid:commentId w16cid:paraId="7D172111" w16cid:durableId="30D030B3"/>
  <w16cid:commentId w16cid:paraId="7E6D8ECD" w16cid:durableId="1DE8A0B7"/>
  <w16cid:commentId w16cid:paraId="4DD30695" w16cid:durableId="620ADFF8"/>
  <w16cid:commentId w16cid:paraId="56772C66" w16cid:durableId="1A305019"/>
  <w16cid:commentId w16cid:paraId="44A60734" w16cid:durableId="50C84C2D"/>
  <w16cid:commentId w16cid:paraId="575CAA96" w16cid:durableId="5D59B117"/>
  <w16cid:commentId w16cid:paraId="746D4968" w16cid:durableId="13BC8B26"/>
  <w16cid:commentId w16cid:paraId="4B36B64F" w16cid:durableId="6C5ECBB8"/>
  <w16cid:commentId w16cid:paraId="76B04121" w16cid:durableId="7FEA70F8"/>
  <w16cid:commentId w16cid:paraId="545A5009" w16cid:durableId="7D5529BA"/>
  <w16cid:commentId w16cid:paraId="6619CAAA" w16cid:durableId="5157B595"/>
  <w16cid:commentId w16cid:paraId="37C97939" w16cid:durableId="4D7B75DA"/>
  <w16cid:commentId w16cid:paraId="755E61F9" w16cid:durableId="62E51241"/>
  <w16cid:commentId w16cid:paraId="05D22A9E" w16cid:durableId="4770D37D"/>
  <w16cid:commentId w16cid:paraId="62361B7A" w16cid:durableId="2F1232E3"/>
  <w16cid:commentId w16cid:paraId="256E715A" w16cid:durableId="3C311E31"/>
  <w16cid:commentId w16cid:paraId="25DDB59C" w16cid:durableId="0488D4B2"/>
  <w16cid:commentId w16cid:paraId="54E40AC1" w16cid:durableId="6935E8BD"/>
  <w16cid:commentId w16cid:paraId="64692FC6" w16cid:durableId="15F18362"/>
  <w16cid:commentId w16cid:paraId="5CC947C8" w16cid:durableId="20FB324D"/>
  <w16cid:commentId w16cid:paraId="65FAD634" w16cid:durableId="3E1DD037"/>
  <w16cid:commentId w16cid:paraId="54A62229" w16cid:durableId="46653746"/>
  <w16cid:commentId w16cid:paraId="7E7752BD" w16cid:durableId="4CA36E21"/>
  <w16cid:commentId w16cid:paraId="4BD95BD2" w16cid:durableId="343B926F"/>
  <w16cid:commentId w16cid:paraId="227BFFD1" w16cid:durableId="6A7CD179"/>
  <w16cid:commentId w16cid:paraId="6CA46985" w16cid:durableId="7354002F"/>
  <w16cid:commentId w16cid:paraId="736E98C6" w16cid:durableId="4556488A"/>
  <w16cid:commentId w16cid:paraId="6CE0BFC5" w16cid:durableId="37611E38"/>
  <w16cid:commentId w16cid:paraId="4CCCBCB0" w16cid:durableId="40C1382F"/>
  <w16cid:commentId w16cid:paraId="0529CE9F" w16cid:durableId="0556C889"/>
  <w16cid:commentId w16cid:paraId="2FE86C86" w16cid:durableId="40A80AFF"/>
  <w16cid:commentId w16cid:paraId="189FC7AF" w16cid:durableId="25961958"/>
  <w16cid:commentId w16cid:paraId="4229BF21" w16cid:durableId="69634147"/>
  <w16cid:commentId w16cid:paraId="4E707DFB" w16cid:durableId="0BE08D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7581E2" w14:textId="77777777" w:rsidR="00821EFA" w:rsidRPr="00DD4112" w:rsidRDefault="00821EFA">
      <w:pPr>
        <w:spacing w:line="240" w:lineRule="auto"/>
      </w:pPr>
      <w:r w:rsidRPr="00DD4112">
        <w:separator/>
      </w:r>
    </w:p>
  </w:endnote>
  <w:endnote w:type="continuationSeparator" w:id="0">
    <w:p w14:paraId="18A56356" w14:textId="77777777" w:rsidR="00821EFA" w:rsidRPr="00DD4112" w:rsidRDefault="00821EFA">
      <w:pPr>
        <w:spacing w:line="240" w:lineRule="auto"/>
      </w:pPr>
      <w:r w:rsidRPr="00DD411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7E871" w14:textId="77777777" w:rsidR="00E84705" w:rsidRPr="00DD4112" w:rsidRDefault="00E84705" w:rsidP="00E84705">
    <w:pPr>
      <w:pStyle w:val="Piedepgina"/>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1E908" w14:textId="77777777" w:rsidR="005117CA" w:rsidRPr="00DD4112" w:rsidRDefault="005117CA" w:rsidP="00F13373">
    <w:pPr>
      <w:pBdr>
        <w:top w:val="single" w:sz="4" w:space="0" w:color="000000"/>
      </w:pBdr>
      <w:tabs>
        <w:tab w:val="right" w:pos="8844"/>
      </w:tabs>
      <w:adjustRightInd w:val="0"/>
      <w:snapToGrid w:val="0"/>
      <w:spacing w:before="480" w:line="100" w:lineRule="exact"/>
      <w:jc w:val="left"/>
      <w:rPr>
        <w:i/>
        <w:sz w:val="16"/>
        <w:szCs w:val="16"/>
      </w:rPr>
    </w:pPr>
  </w:p>
  <w:p w14:paraId="35B5A562" w14:textId="77777777" w:rsidR="00E84705" w:rsidRPr="00DD4112" w:rsidRDefault="00E84705" w:rsidP="00126F73">
    <w:pPr>
      <w:tabs>
        <w:tab w:val="right" w:pos="10466"/>
      </w:tabs>
      <w:adjustRightInd w:val="0"/>
      <w:snapToGrid w:val="0"/>
      <w:spacing w:line="240" w:lineRule="auto"/>
      <w:rPr>
        <w:sz w:val="16"/>
        <w:szCs w:val="16"/>
      </w:rPr>
    </w:pPr>
    <w:r w:rsidRPr="00DD4112">
      <w:rPr>
        <w:i/>
        <w:sz w:val="16"/>
        <w:szCs w:val="16"/>
      </w:rPr>
      <w:t xml:space="preserve">Diversity </w:t>
    </w:r>
    <w:r w:rsidR="00290639" w:rsidRPr="00DD4112">
      <w:rPr>
        <w:b/>
        <w:bCs/>
        <w:iCs/>
        <w:sz w:val="16"/>
        <w:szCs w:val="16"/>
      </w:rPr>
      <w:t>2025</w:t>
    </w:r>
    <w:r w:rsidR="00D67045" w:rsidRPr="00DD4112">
      <w:rPr>
        <w:bCs/>
        <w:iCs/>
        <w:sz w:val="16"/>
        <w:szCs w:val="16"/>
      </w:rPr>
      <w:t>,</w:t>
    </w:r>
    <w:r w:rsidR="00290639" w:rsidRPr="00DD4112">
      <w:rPr>
        <w:bCs/>
        <w:i/>
        <w:iCs/>
        <w:sz w:val="16"/>
        <w:szCs w:val="16"/>
      </w:rPr>
      <w:t xml:space="preserve"> 17</w:t>
    </w:r>
    <w:r w:rsidR="00D67045" w:rsidRPr="00DD4112">
      <w:rPr>
        <w:bCs/>
        <w:iCs/>
        <w:sz w:val="16"/>
        <w:szCs w:val="16"/>
      </w:rPr>
      <w:t xml:space="preserve">, </w:t>
    </w:r>
    <w:r w:rsidR="00C95AB5" w:rsidRPr="00DD4112">
      <w:rPr>
        <w:bCs/>
        <w:iCs/>
        <w:sz w:val="16"/>
        <w:szCs w:val="16"/>
      </w:rPr>
      <w:t>x</w:t>
    </w:r>
    <w:r w:rsidR="00126F73" w:rsidRPr="00DD4112">
      <w:rPr>
        <w:sz w:val="16"/>
        <w:szCs w:val="16"/>
      </w:rPr>
      <w:tab/>
    </w:r>
    <w:r w:rsidR="00290639" w:rsidRPr="00DD4112">
      <w:rPr>
        <w:sz w:val="16"/>
        <w:szCs w:val="16"/>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9F187" w14:textId="77777777" w:rsidR="00821EFA" w:rsidRPr="00DD4112" w:rsidRDefault="00821EFA">
      <w:pPr>
        <w:spacing w:line="240" w:lineRule="auto"/>
      </w:pPr>
      <w:r w:rsidRPr="00DD4112">
        <w:separator/>
      </w:r>
    </w:p>
  </w:footnote>
  <w:footnote w:type="continuationSeparator" w:id="0">
    <w:p w14:paraId="41FBA1CC" w14:textId="77777777" w:rsidR="00821EFA" w:rsidRPr="00DD4112" w:rsidRDefault="00821EFA">
      <w:pPr>
        <w:spacing w:line="240" w:lineRule="auto"/>
      </w:pPr>
      <w:r w:rsidRPr="00DD411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1CE9C" w14:textId="77777777" w:rsidR="00E84705" w:rsidRPr="00DD4112" w:rsidRDefault="00E84705" w:rsidP="00E84705">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12B69" w14:textId="77777777" w:rsidR="005117CA" w:rsidRPr="00DD4112" w:rsidRDefault="00E84705" w:rsidP="00126F73">
    <w:pPr>
      <w:tabs>
        <w:tab w:val="right" w:pos="10466"/>
      </w:tabs>
      <w:adjustRightInd w:val="0"/>
      <w:snapToGrid w:val="0"/>
      <w:spacing w:line="240" w:lineRule="auto"/>
      <w:rPr>
        <w:sz w:val="16"/>
      </w:rPr>
    </w:pPr>
    <w:r w:rsidRPr="00DD4112">
      <w:rPr>
        <w:i/>
        <w:sz w:val="16"/>
      </w:rPr>
      <w:t xml:space="preserve">Diversity </w:t>
    </w:r>
    <w:r w:rsidR="00290639" w:rsidRPr="00DD4112">
      <w:rPr>
        <w:b/>
        <w:sz w:val="16"/>
      </w:rPr>
      <w:t>2025</w:t>
    </w:r>
    <w:r w:rsidR="00D67045" w:rsidRPr="00DD4112">
      <w:rPr>
        <w:sz w:val="16"/>
      </w:rPr>
      <w:t>,</w:t>
    </w:r>
    <w:r w:rsidR="00290639" w:rsidRPr="00DD4112">
      <w:rPr>
        <w:i/>
        <w:sz w:val="16"/>
      </w:rPr>
      <w:t xml:space="preserve"> 17</w:t>
    </w:r>
    <w:r w:rsidR="00C95AB5" w:rsidRPr="00DD4112">
      <w:rPr>
        <w:sz w:val="16"/>
      </w:rPr>
      <w:t xml:space="preserve">, x </w:t>
    </w:r>
    <w:r w:rsidR="00290639" w:rsidRPr="00DD4112">
      <w:rPr>
        <w:sz w:val="16"/>
      </w:rPr>
      <w:t>FOR PEER REVIEW</w:t>
    </w:r>
    <w:r w:rsidR="00290639" w:rsidRPr="00DD4112">
      <w:rPr>
        <w:sz w:val="16"/>
      </w:rPr>
      <w:ptab w:relativeTo="margin" w:alignment="right" w:leader="none"/>
    </w:r>
    <w:r w:rsidR="00290639" w:rsidRPr="00DD4112">
      <w:rPr>
        <w:sz w:val="16"/>
      </w:rPr>
      <w:fldChar w:fldCharType="begin"/>
    </w:r>
    <w:r w:rsidR="00290639" w:rsidRPr="00DD4112">
      <w:rPr>
        <w:sz w:val="16"/>
      </w:rPr>
      <w:instrText xml:space="preserve"> PAGE   \* MERGEFORMAT </w:instrText>
    </w:r>
    <w:r w:rsidR="00290639" w:rsidRPr="00DD4112">
      <w:rPr>
        <w:sz w:val="16"/>
      </w:rPr>
      <w:fldChar w:fldCharType="separate"/>
    </w:r>
    <w:r w:rsidR="00290639" w:rsidRPr="00DD4112">
      <w:rPr>
        <w:sz w:val="16"/>
      </w:rPr>
      <w:t>2</w:t>
    </w:r>
    <w:r w:rsidR="00290639" w:rsidRPr="00DD4112">
      <w:rPr>
        <w:sz w:val="16"/>
      </w:rPr>
      <w:fldChar w:fldCharType="end"/>
    </w:r>
    <w:r w:rsidR="00290639" w:rsidRPr="00DD4112">
      <w:rPr>
        <w:sz w:val="16"/>
      </w:rPr>
      <w:t xml:space="preserve"> of </w:t>
    </w:r>
    <w:r w:rsidR="00290639" w:rsidRPr="00DD4112">
      <w:rPr>
        <w:sz w:val="16"/>
      </w:rPr>
      <w:fldChar w:fldCharType="begin"/>
    </w:r>
    <w:r w:rsidR="00290639" w:rsidRPr="00DD4112">
      <w:rPr>
        <w:sz w:val="16"/>
      </w:rPr>
      <w:instrText xml:space="preserve"> NUMPAGES   \* MERGEFORMAT </w:instrText>
    </w:r>
    <w:r w:rsidR="00290639" w:rsidRPr="00DD4112">
      <w:rPr>
        <w:sz w:val="16"/>
      </w:rPr>
      <w:fldChar w:fldCharType="separate"/>
    </w:r>
    <w:r w:rsidR="00290639" w:rsidRPr="00DD4112">
      <w:rPr>
        <w:sz w:val="16"/>
      </w:rPr>
      <w:t>7</w:t>
    </w:r>
    <w:r w:rsidR="00290639" w:rsidRPr="00DD4112">
      <w:rPr>
        <w:sz w:val="16"/>
      </w:rPr>
      <w:fldChar w:fldCharType="end"/>
    </w:r>
  </w:p>
  <w:p w14:paraId="7BEB2BB0" w14:textId="77777777" w:rsidR="00E84705" w:rsidRPr="00DD4112" w:rsidRDefault="00E84705" w:rsidP="00F13373">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5117CA" w:rsidRPr="00DD4112" w14:paraId="28CA0D6D" w14:textId="77777777" w:rsidTr="00774ACC">
      <w:trPr>
        <w:trHeight w:val="686"/>
      </w:trPr>
      <w:tc>
        <w:tcPr>
          <w:tcW w:w="3679" w:type="dxa"/>
          <w:vAlign w:val="center"/>
        </w:tcPr>
        <w:p w14:paraId="51D07675" w14:textId="77777777" w:rsidR="005117CA" w:rsidRPr="00DD4112" w:rsidRDefault="00582732" w:rsidP="00126F73">
          <w:pPr>
            <w:pStyle w:val="Encabezado"/>
            <w:pBdr>
              <w:bottom w:val="none" w:sz="0" w:space="0" w:color="auto"/>
            </w:pBdr>
            <w:jc w:val="left"/>
            <w:rPr>
              <w:rFonts w:eastAsia="DengXian"/>
              <w:b/>
              <w:bCs/>
            </w:rPr>
          </w:pPr>
          <w:r w:rsidRPr="00DD4112">
            <w:rPr>
              <w:rFonts w:eastAsia="DengXian"/>
              <w:b/>
              <w:bCs/>
              <w:noProof/>
            </w:rPr>
            <w:drawing>
              <wp:inline distT="0" distB="0" distL="0" distR="0" wp14:anchorId="6F08D8BD" wp14:editId="416FC17F">
                <wp:extent cx="1286873" cy="432000"/>
                <wp:effectExtent l="0" t="0" r="8890" b="6350"/>
                <wp:docPr id="19774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0468" name=""/>
                        <pic:cNvPicPr/>
                      </pic:nvPicPr>
                      <pic:blipFill>
                        <a:blip r:embed="rId1"/>
                        <a:stretch>
                          <a:fillRect/>
                        </a:stretch>
                      </pic:blipFill>
                      <pic:spPr>
                        <a:xfrm>
                          <a:off x="0" y="0"/>
                          <a:ext cx="1286873" cy="432000"/>
                        </a:xfrm>
                        <a:prstGeom prst="rect">
                          <a:avLst/>
                        </a:prstGeom>
                      </pic:spPr>
                    </pic:pic>
                  </a:graphicData>
                </a:graphic>
              </wp:inline>
            </w:drawing>
          </w:r>
        </w:p>
      </w:tc>
      <w:tc>
        <w:tcPr>
          <w:tcW w:w="4535" w:type="dxa"/>
          <w:vAlign w:val="center"/>
        </w:tcPr>
        <w:p w14:paraId="455D4A4F" w14:textId="77777777" w:rsidR="005117CA" w:rsidRPr="00DD4112" w:rsidRDefault="005117CA" w:rsidP="00126F73">
          <w:pPr>
            <w:pStyle w:val="Encabezado"/>
            <w:pBdr>
              <w:bottom w:val="none" w:sz="0" w:space="0" w:color="auto"/>
            </w:pBdr>
            <w:rPr>
              <w:rFonts w:eastAsia="DengXian"/>
              <w:b/>
              <w:bCs/>
            </w:rPr>
          </w:pPr>
        </w:p>
      </w:tc>
      <w:tc>
        <w:tcPr>
          <w:tcW w:w="2273" w:type="dxa"/>
          <w:vAlign w:val="center"/>
        </w:tcPr>
        <w:p w14:paraId="26F89071" w14:textId="77777777" w:rsidR="005117CA" w:rsidRPr="00DD4112" w:rsidRDefault="00774ACC" w:rsidP="00774ACC">
          <w:pPr>
            <w:pStyle w:val="Encabezado"/>
            <w:pBdr>
              <w:bottom w:val="none" w:sz="0" w:space="0" w:color="auto"/>
            </w:pBdr>
            <w:jc w:val="right"/>
            <w:rPr>
              <w:rFonts w:eastAsia="DengXian"/>
              <w:b/>
              <w:bCs/>
            </w:rPr>
          </w:pPr>
          <w:r w:rsidRPr="00DD4112">
            <w:rPr>
              <w:rFonts w:eastAsia="DengXian"/>
              <w:b/>
              <w:bCs/>
              <w:noProof/>
            </w:rPr>
            <w:drawing>
              <wp:inline distT="0" distB="0" distL="0" distR="0" wp14:anchorId="775F0245" wp14:editId="12E708CE">
                <wp:extent cx="540000" cy="360000"/>
                <wp:effectExtent l="0" t="0" r="0" b="2540"/>
                <wp:docPr id="583301473" name="Picture 1"/>
                <wp:cNvGraphicFramePr/>
                <a:graphic xmlns:a="http://schemas.openxmlformats.org/drawingml/2006/main">
                  <a:graphicData uri="http://schemas.openxmlformats.org/drawingml/2006/picture">
                    <pic:pic xmlns:pic="http://schemas.openxmlformats.org/drawingml/2006/picture">
                      <pic:nvPicPr>
                        <pic:cNvPr id="583301473" name=""/>
                        <pic:cNvPicPr/>
                      </pic:nvPicPr>
                      <pic:blipFill>
                        <a:blip r:embed="rId2"/>
                        <a:stretch>
                          <a:fillRect/>
                        </a:stretch>
                      </pic:blipFill>
                      <pic:spPr>
                        <a:xfrm>
                          <a:off x="0" y="0"/>
                          <a:ext cx="540000" cy="360000"/>
                        </a:xfrm>
                        <a:prstGeom prst="rect">
                          <a:avLst/>
                        </a:prstGeom>
                      </pic:spPr>
                    </pic:pic>
                  </a:graphicData>
                </a:graphic>
              </wp:inline>
            </w:drawing>
          </w:r>
        </w:p>
      </w:tc>
    </w:tr>
  </w:tbl>
  <w:p w14:paraId="6A71E849" w14:textId="77777777" w:rsidR="00E84705" w:rsidRPr="00DD4112" w:rsidRDefault="00E84705" w:rsidP="00290639">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8A67E5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B5F6105"/>
    <w:multiLevelType w:val="hybridMultilevel"/>
    <w:tmpl w:val="E60CDB2A"/>
    <w:lvl w:ilvl="0" w:tplc="8AA69F04">
      <w:start w:val="1"/>
      <w:numFmt w:val="decimal"/>
      <w:lvlRestart w:val="0"/>
      <w:pStyle w:val="MDPI71footnotes"/>
      <w:lvlText w:val="%1."/>
      <w:lvlJc w:val="left"/>
      <w:pPr>
        <w:ind w:left="425" w:hanging="425"/>
      </w:pPr>
      <w:rPr>
        <w:rFonts w:hint="default"/>
        <w:b w:val="0"/>
        <w:i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C5333"/>
    <w:multiLevelType w:val="hybridMultilevel"/>
    <w:tmpl w:val="26FA8E3C"/>
    <w:lvl w:ilvl="0" w:tplc="36142B1E">
      <w:start w:val="1"/>
      <w:numFmt w:val="decimal"/>
      <w:lvlText w:val="%1."/>
      <w:lvlJc w:val="left"/>
      <w:pPr>
        <w:ind w:left="1020" w:hanging="360"/>
      </w:pPr>
    </w:lvl>
    <w:lvl w:ilvl="1" w:tplc="7CCABC7A">
      <w:start w:val="1"/>
      <w:numFmt w:val="decimal"/>
      <w:lvlText w:val="%2."/>
      <w:lvlJc w:val="left"/>
      <w:pPr>
        <w:ind w:left="1020" w:hanging="360"/>
      </w:pPr>
    </w:lvl>
    <w:lvl w:ilvl="2" w:tplc="3D6E12A4">
      <w:start w:val="1"/>
      <w:numFmt w:val="decimal"/>
      <w:lvlText w:val="%3."/>
      <w:lvlJc w:val="left"/>
      <w:pPr>
        <w:ind w:left="1020" w:hanging="360"/>
      </w:pPr>
    </w:lvl>
    <w:lvl w:ilvl="3" w:tplc="65BEC7C0">
      <w:start w:val="1"/>
      <w:numFmt w:val="decimal"/>
      <w:lvlText w:val="%4."/>
      <w:lvlJc w:val="left"/>
      <w:pPr>
        <w:ind w:left="1020" w:hanging="360"/>
      </w:pPr>
    </w:lvl>
    <w:lvl w:ilvl="4" w:tplc="82BAB28E">
      <w:start w:val="1"/>
      <w:numFmt w:val="decimal"/>
      <w:lvlText w:val="%5."/>
      <w:lvlJc w:val="left"/>
      <w:pPr>
        <w:ind w:left="1020" w:hanging="360"/>
      </w:pPr>
    </w:lvl>
    <w:lvl w:ilvl="5" w:tplc="7CDC922C">
      <w:start w:val="1"/>
      <w:numFmt w:val="decimal"/>
      <w:lvlText w:val="%6."/>
      <w:lvlJc w:val="left"/>
      <w:pPr>
        <w:ind w:left="1020" w:hanging="360"/>
      </w:pPr>
    </w:lvl>
    <w:lvl w:ilvl="6" w:tplc="3E083EBE">
      <w:start w:val="1"/>
      <w:numFmt w:val="decimal"/>
      <w:lvlText w:val="%7."/>
      <w:lvlJc w:val="left"/>
      <w:pPr>
        <w:ind w:left="1020" w:hanging="360"/>
      </w:pPr>
    </w:lvl>
    <w:lvl w:ilvl="7" w:tplc="5FCC996E">
      <w:start w:val="1"/>
      <w:numFmt w:val="decimal"/>
      <w:lvlText w:val="%8."/>
      <w:lvlJc w:val="left"/>
      <w:pPr>
        <w:ind w:left="1020" w:hanging="360"/>
      </w:pPr>
    </w:lvl>
    <w:lvl w:ilvl="8" w:tplc="B7967B7C">
      <w:start w:val="1"/>
      <w:numFmt w:val="decimal"/>
      <w:lvlText w:val="%9."/>
      <w:lvlJc w:val="left"/>
      <w:pPr>
        <w:ind w:left="1020" w:hanging="360"/>
      </w:pPr>
    </w:lvl>
  </w:abstractNum>
  <w:abstractNum w:abstractNumId="3" w15:restartNumberingAfterBreak="0">
    <w:nsid w:val="18B468F5"/>
    <w:multiLevelType w:val="hybridMultilevel"/>
    <w:tmpl w:val="75420444"/>
    <w:lvl w:ilvl="0" w:tplc="0E96F87C">
      <w:start w:val="1"/>
      <w:numFmt w:val="decimal"/>
      <w:lvlRestart w:val="0"/>
      <w:pStyle w:val="MDPI8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CEF8A2A0"/>
    <w:lvl w:ilvl="0" w:tplc="A75C2500">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F6061BA"/>
    <w:multiLevelType w:val="hybridMultilevel"/>
    <w:tmpl w:val="C4104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90080"/>
    <w:multiLevelType w:val="hybridMultilevel"/>
    <w:tmpl w:val="4E9AF442"/>
    <w:lvl w:ilvl="0" w:tplc="7472B990">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4F676F1F"/>
    <w:multiLevelType w:val="hybridMultilevel"/>
    <w:tmpl w:val="6D72245A"/>
    <w:lvl w:ilvl="0" w:tplc="C5D05438">
      <w:start w:val="1"/>
      <w:numFmt w:val="decimal"/>
      <w:lvlText w:val="%1."/>
      <w:lvlJc w:val="left"/>
      <w:pPr>
        <w:ind w:left="870" w:hanging="5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C1DE1680"/>
    <w:lvl w:ilvl="0" w:tplc="C6C050AA">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6DF526E6"/>
    <w:multiLevelType w:val="hybridMultilevel"/>
    <w:tmpl w:val="3962BF1A"/>
    <w:lvl w:ilvl="0" w:tplc="B6961E42">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311DBC"/>
    <w:multiLevelType w:val="hybridMultilevel"/>
    <w:tmpl w:val="766A2AA8"/>
    <w:lvl w:ilvl="0" w:tplc="20108792">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1827563">
    <w:abstractNumId w:val="8"/>
  </w:num>
  <w:num w:numId="2" w16cid:durableId="1159926882">
    <w:abstractNumId w:val="10"/>
  </w:num>
  <w:num w:numId="3" w16cid:durableId="1451512562">
    <w:abstractNumId w:val="7"/>
  </w:num>
  <w:num w:numId="4" w16cid:durableId="13092822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2461773">
    <w:abstractNumId w:val="9"/>
  </w:num>
  <w:num w:numId="6" w16cid:durableId="22021470">
    <w:abstractNumId w:val="13"/>
  </w:num>
  <w:num w:numId="7" w16cid:durableId="290400418">
    <w:abstractNumId w:val="4"/>
  </w:num>
  <w:num w:numId="8" w16cid:durableId="1643076552">
    <w:abstractNumId w:val="13"/>
  </w:num>
  <w:num w:numId="9" w16cid:durableId="1568032274">
    <w:abstractNumId w:val="4"/>
  </w:num>
  <w:num w:numId="10" w16cid:durableId="1908421936">
    <w:abstractNumId w:val="13"/>
  </w:num>
  <w:num w:numId="11" w16cid:durableId="1532304291">
    <w:abstractNumId w:val="4"/>
  </w:num>
  <w:num w:numId="12" w16cid:durableId="867647710">
    <w:abstractNumId w:val="15"/>
  </w:num>
  <w:num w:numId="13" w16cid:durableId="294145780">
    <w:abstractNumId w:val="13"/>
  </w:num>
  <w:num w:numId="14" w16cid:durableId="452754480">
    <w:abstractNumId w:val="4"/>
  </w:num>
  <w:num w:numId="15" w16cid:durableId="520362843">
    <w:abstractNumId w:val="3"/>
  </w:num>
  <w:num w:numId="16" w16cid:durableId="410198673">
    <w:abstractNumId w:val="12"/>
  </w:num>
  <w:num w:numId="17" w16cid:durableId="419909816">
    <w:abstractNumId w:val="3"/>
  </w:num>
  <w:num w:numId="18" w16cid:durableId="667756414">
    <w:abstractNumId w:val="13"/>
  </w:num>
  <w:num w:numId="19" w16cid:durableId="676348824">
    <w:abstractNumId w:val="4"/>
  </w:num>
  <w:num w:numId="20" w16cid:durableId="464781628">
    <w:abstractNumId w:val="3"/>
  </w:num>
  <w:num w:numId="21" w16cid:durableId="458374222">
    <w:abstractNumId w:val="16"/>
  </w:num>
  <w:num w:numId="22" w16cid:durableId="280460816">
    <w:abstractNumId w:val="6"/>
  </w:num>
  <w:num w:numId="23" w16cid:durableId="1767313033">
    <w:abstractNumId w:val="14"/>
  </w:num>
  <w:num w:numId="24" w16cid:durableId="128013820">
    <w:abstractNumId w:val="0"/>
  </w:num>
  <w:num w:numId="25" w16cid:durableId="1647667273">
    <w:abstractNumId w:val="1"/>
  </w:num>
  <w:num w:numId="26" w16cid:durableId="828132355">
    <w:abstractNumId w:val="13"/>
  </w:num>
  <w:num w:numId="27" w16cid:durableId="1180701800">
    <w:abstractNumId w:val="4"/>
  </w:num>
  <w:num w:numId="28" w16cid:durableId="164908411">
    <w:abstractNumId w:val="1"/>
  </w:num>
  <w:num w:numId="29" w16cid:durableId="1056011159">
    <w:abstractNumId w:val="3"/>
  </w:num>
  <w:num w:numId="30" w16cid:durableId="1228304625">
    <w:abstractNumId w:val="5"/>
  </w:num>
  <w:num w:numId="31" w16cid:durableId="572931908">
    <w:abstractNumId w:val="11"/>
  </w:num>
  <w:num w:numId="32" w16cid:durableId="170362783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DPI">
    <w15:presenceInfo w15:providerId="None" w15:userId="MDPI"/>
  </w15:person>
  <w15:person w15:author="Flavio Lozano Isla">
    <w15:presenceInfo w15:providerId="AD" w15:userId="S::flaaw57@clm.uni-hohenheim.de::bc97cb3f-5d97-4575-bb49-2ecc245434fa"/>
  </w15:person>
  <w15:person w15:author="INIA">
    <w15:presenceInfo w15:providerId="None" w15:userId="IN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0C0"/>
    <w:rsid w:val="00007D58"/>
    <w:rsid w:val="000119B4"/>
    <w:rsid w:val="00022C4D"/>
    <w:rsid w:val="00047709"/>
    <w:rsid w:val="000541A0"/>
    <w:rsid w:val="00062DC2"/>
    <w:rsid w:val="00066F0C"/>
    <w:rsid w:val="00080AD3"/>
    <w:rsid w:val="00083167"/>
    <w:rsid w:val="00084BA5"/>
    <w:rsid w:val="000871E5"/>
    <w:rsid w:val="0009635A"/>
    <w:rsid w:val="000A0DE1"/>
    <w:rsid w:val="000A354A"/>
    <w:rsid w:val="000B1983"/>
    <w:rsid w:val="000B2F46"/>
    <w:rsid w:val="000B649B"/>
    <w:rsid w:val="000B780B"/>
    <w:rsid w:val="000C0942"/>
    <w:rsid w:val="000D3365"/>
    <w:rsid w:val="000E4758"/>
    <w:rsid w:val="000E629E"/>
    <w:rsid w:val="000F4E7D"/>
    <w:rsid w:val="001235EF"/>
    <w:rsid w:val="001262D5"/>
    <w:rsid w:val="00126F73"/>
    <w:rsid w:val="00135E64"/>
    <w:rsid w:val="0014270A"/>
    <w:rsid w:val="0014565D"/>
    <w:rsid w:val="00147D46"/>
    <w:rsid w:val="00173650"/>
    <w:rsid w:val="001738D6"/>
    <w:rsid w:val="001852F3"/>
    <w:rsid w:val="0018730E"/>
    <w:rsid w:val="001A7CC3"/>
    <w:rsid w:val="001B094D"/>
    <w:rsid w:val="001C57D0"/>
    <w:rsid w:val="001E2AEB"/>
    <w:rsid w:val="001F28EE"/>
    <w:rsid w:val="001F42C9"/>
    <w:rsid w:val="002009F4"/>
    <w:rsid w:val="0021518A"/>
    <w:rsid w:val="00236A90"/>
    <w:rsid w:val="00252C04"/>
    <w:rsid w:val="00252CDC"/>
    <w:rsid w:val="002613E5"/>
    <w:rsid w:val="002718F7"/>
    <w:rsid w:val="0027775F"/>
    <w:rsid w:val="00281BE3"/>
    <w:rsid w:val="00290639"/>
    <w:rsid w:val="00291FC7"/>
    <w:rsid w:val="00292CC7"/>
    <w:rsid w:val="00295161"/>
    <w:rsid w:val="0029773B"/>
    <w:rsid w:val="002A6DDF"/>
    <w:rsid w:val="002A74E2"/>
    <w:rsid w:val="002D3C93"/>
    <w:rsid w:val="002D60EC"/>
    <w:rsid w:val="002D6EAC"/>
    <w:rsid w:val="002E6EBA"/>
    <w:rsid w:val="002F4892"/>
    <w:rsid w:val="002F5475"/>
    <w:rsid w:val="00307444"/>
    <w:rsid w:val="00316B17"/>
    <w:rsid w:val="00320E61"/>
    <w:rsid w:val="00321B4D"/>
    <w:rsid w:val="00326141"/>
    <w:rsid w:val="00345C17"/>
    <w:rsid w:val="00355F51"/>
    <w:rsid w:val="00361D07"/>
    <w:rsid w:val="003662EA"/>
    <w:rsid w:val="00393F1C"/>
    <w:rsid w:val="00396F1B"/>
    <w:rsid w:val="00397474"/>
    <w:rsid w:val="003B1053"/>
    <w:rsid w:val="003C7EE6"/>
    <w:rsid w:val="003D74DF"/>
    <w:rsid w:val="003E6ACE"/>
    <w:rsid w:val="00401D30"/>
    <w:rsid w:val="00404574"/>
    <w:rsid w:val="00416744"/>
    <w:rsid w:val="00417752"/>
    <w:rsid w:val="00420E0B"/>
    <w:rsid w:val="00440680"/>
    <w:rsid w:val="004407A7"/>
    <w:rsid w:val="00444BD7"/>
    <w:rsid w:val="0044662D"/>
    <w:rsid w:val="00454A4A"/>
    <w:rsid w:val="004710C0"/>
    <w:rsid w:val="004841BA"/>
    <w:rsid w:val="00497401"/>
    <w:rsid w:val="004A74D1"/>
    <w:rsid w:val="004B3DB7"/>
    <w:rsid w:val="004B7519"/>
    <w:rsid w:val="004C574F"/>
    <w:rsid w:val="004D248A"/>
    <w:rsid w:val="004E7CFF"/>
    <w:rsid w:val="004F618F"/>
    <w:rsid w:val="005117CA"/>
    <w:rsid w:val="0051245A"/>
    <w:rsid w:val="00521E70"/>
    <w:rsid w:val="0053024D"/>
    <w:rsid w:val="0053576E"/>
    <w:rsid w:val="00545B32"/>
    <w:rsid w:val="00547CD5"/>
    <w:rsid w:val="005564FA"/>
    <w:rsid w:val="00570D20"/>
    <w:rsid w:val="005743B6"/>
    <w:rsid w:val="00576532"/>
    <w:rsid w:val="00582732"/>
    <w:rsid w:val="0059265B"/>
    <w:rsid w:val="005A1E9C"/>
    <w:rsid w:val="005A356F"/>
    <w:rsid w:val="005A498D"/>
    <w:rsid w:val="005A587D"/>
    <w:rsid w:val="005A5E64"/>
    <w:rsid w:val="005B245C"/>
    <w:rsid w:val="005B660A"/>
    <w:rsid w:val="005D1E52"/>
    <w:rsid w:val="005E0161"/>
    <w:rsid w:val="005E461F"/>
    <w:rsid w:val="005F70B4"/>
    <w:rsid w:val="00614E28"/>
    <w:rsid w:val="006151A2"/>
    <w:rsid w:val="00620317"/>
    <w:rsid w:val="00642837"/>
    <w:rsid w:val="0066551E"/>
    <w:rsid w:val="0066781A"/>
    <w:rsid w:val="00686D84"/>
    <w:rsid w:val="00692393"/>
    <w:rsid w:val="006B4272"/>
    <w:rsid w:val="006B46C7"/>
    <w:rsid w:val="006B5F27"/>
    <w:rsid w:val="006B6070"/>
    <w:rsid w:val="006C19EA"/>
    <w:rsid w:val="006D1BDC"/>
    <w:rsid w:val="006D56E8"/>
    <w:rsid w:val="006E0486"/>
    <w:rsid w:val="006F5B4F"/>
    <w:rsid w:val="006F656F"/>
    <w:rsid w:val="00710BF9"/>
    <w:rsid w:val="0071529C"/>
    <w:rsid w:val="00722D4E"/>
    <w:rsid w:val="00723097"/>
    <w:rsid w:val="00744756"/>
    <w:rsid w:val="00746C47"/>
    <w:rsid w:val="007578EC"/>
    <w:rsid w:val="00763AED"/>
    <w:rsid w:val="00765A5F"/>
    <w:rsid w:val="007735D4"/>
    <w:rsid w:val="00773C0F"/>
    <w:rsid w:val="00774ACC"/>
    <w:rsid w:val="007919D1"/>
    <w:rsid w:val="00797A62"/>
    <w:rsid w:val="007B0DF4"/>
    <w:rsid w:val="007B1618"/>
    <w:rsid w:val="007B2C02"/>
    <w:rsid w:val="007B7B48"/>
    <w:rsid w:val="007C2FF6"/>
    <w:rsid w:val="007C32F3"/>
    <w:rsid w:val="007D47A5"/>
    <w:rsid w:val="007D4D4E"/>
    <w:rsid w:val="007E36A4"/>
    <w:rsid w:val="007F4F07"/>
    <w:rsid w:val="007F62F3"/>
    <w:rsid w:val="007F649C"/>
    <w:rsid w:val="00800EE1"/>
    <w:rsid w:val="008019CC"/>
    <w:rsid w:val="00813A61"/>
    <w:rsid w:val="008152CC"/>
    <w:rsid w:val="00820152"/>
    <w:rsid w:val="00821EFA"/>
    <w:rsid w:val="00822CE4"/>
    <w:rsid w:val="008269A2"/>
    <w:rsid w:val="00836542"/>
    <w:rsid w:val="0084158F"/>
    <w:rsid w:val="00847F4D"/>
    <w:rsid w:val="00855C79"/>
    <w:rsid w:val="00862B87"/>
    <w:rsid w:val="00865AC6"/>
    <w:rsid w:val="00866180"/>
    <w:rsid w:val="008674E5"/>
    <w:rsid w:val="0087548E"/>
    <w:rsid w:val="00876A66"/>
    <w:rsid w:val="0088682B"/>
    <w:rsid w:val="008871EB"/>
    <w:rsid w:val="00887285"/>
    <w:rsid w:val="0089556D"/>
    <w:rsid w:val="008965A0"/>
    <w:rsid w:val="009046F9"/>
    <w:rsid w:val="00905310"/>
    <w:rsid w:val="0091733F"/>
    <w:rsid w:val="009210DE"/>
    <w:rsid w:val="00950C4F"/>
    <w:rsid w:val="009545D3"/>
    <w:rsid w:val="009546D1"/>
    <w:rsid w:val="00955360"/>
    <w:rsid w:val="00970AD0"/>
    <w:rsid w:val="00975E86"/>
    <w:rsid w:val="009843B8"/>
    <w:rsid w:val="009867A2"/>
    <w:rsid w:val="009875C3"/>
    <w:rsid w:val="00996891"/>
    <w:rsid w:val="009B0531"/>
    <w:rsid w:val="009B1CDB"/>
    <w:rsid w:val="009C6A05"/>
    <w:rsid w:val="009D0FC5"/>
    <w:rsid w:val="009D2A86"/>
    <w:rsid w:val="009E0584"/>
    <w:rsid w:val="009E72E5"/>
    <w:rsid w:val="009F3F70"/>
    <w:rsid w:val="009F70E6"/>
    <w:rsid w:val="00A03267"/>
    <w:rsid w:val="00A04FFE"/>
    <w:rsid w:val="00A10566"/>
    <w:rsid w:val="00A26B03"/>
    <w:rsid w:val="00A30FC2"/>
    <w:rsid w:val="00A41B02"/>
    <w:rsid w:val="00A42D4C"/>
    <w:rsid w:val="00A6350D"/>
    <w:rsid w:val="00A72FE9"/>
    <w:rsid w:val="00A835A9"/>
    <w:rsid w:val="00A837A1"/>
    <w:rsid w:val="00A83FD6"/>
    <w:rsid w:val="00A90CDF"/>
    <w:rsid w:val="00AB2F12"/>
    <w:rsid w:val="00AB4667"/>
    <w:rsid w:val="00AC199A"/>
    <w:rsid w:val="00AC5C0E"/>
    <w:rsid w:val="00AE21F3"/>
    <w:rsid w:val="00AE55EC"/>
    <w:rsid w:val="00AE5CB1"/>
    <w:rsid w:val="00AF6962"/>
    <w:rsid w:val="00AF7522"/>
    <w:rsid w:val="00B05218"/>
    <w:rsid w:val="00B23839"/>
    <w:rsid w:val="00B23CAD"/>
    <w:rsid w:val="00B31CD2"/>
    <w:rsid w:val="00B32AF4"/>
    <w:rsid w:val="00B40E48"/>
    <w:rsid w:val="00B60D4F"/>
    <w:rsid w:val="00B85D42"/>
    <w:rsid w:val="00B91BBF"/>
    <w:rsid w:val="00B9275A"/>
    <w:rsid w:val="00B95901"/>
    <w:rsid w:val="00BB63EE"/>
    <w:rsid w:val="00BD066D"/>
    <w:rsid w:val="00BD0FBE"/>
    <w:rsid w:val="00BD4B42"/>
    <w:rsid w:val="00BE29CB"/>
    <w:rsid w:val="00BE5B15"/>
    <w:rsid w:val="00BE6737"/>
    <w:rsid w:val="00BE6813"/>
    <w:rsid w:val="00BF3255"/>
    <w:rsid w:val="00BF79CF"/>
    <w:rsid w:val="00C171A5"/>
    <w:rsid w:val="00C20DEC"/>
    <w:rsid w:val="00C32D04"/>
    <w:rsid w:val="00C3382C"/>
    <w:rsid w:val="00C35E44"/>
    <w:rsid w:val="00C76C31"/>
    <w:rsid w:val="00C8022B"/>
    <w:rsid w:val="00C86D78"/>
    <w:rsid w:val="00C956F7"/>
    <w:rsid w:val="00C95AB5"/>
    <w:rsid w:val="00CB12D3"/>
    <w:rsid w:val="00CB77B9"/>
    <w:rsid w:val="00CC5BE3"/>
    <w:rsid w:val="00CF7A5A"/>
    <w:rsid w:val="00CF7E45"/>
    <w:rsid w:val="00D17AF6"/>
    <w:rsid w:val="00D67045"/>
    <w:rsid w:val="00D81577"/>
    <w:rsid w:val="00D82D7B"/>
    <w:rsid w:val="00D86381"/>
    <w:rsid w:val="00DA5465"/>
    <w:rsid w:val="00DB0EC5"/>
    <w:rsid w:val="00DB157A"/>
    <w:rsid w:val="00DB161F"/>
    <w:rsid w:val="00DC1C66"/>
    <w:rsid w:val="00DC396F"/>
    <w:rsid w:val="00DD4112"/>
    <w:rsid w:val="00DE5331"/>
    <w:rsid w:val="00DF6ED5"/>
    <w:rsid w:val="00E07619"/>
    <w:rsid w:val="00E171CF"/>
    <w:rsid w:val="00E27807"/>
    <w:rsid w:val="00E27DCC"/>
    <w:rsid w:val="00E33834"/>
    <w:rsid w:val="00E36074"/>
    <w:rsid w:val="00E36728"/>
    <w:rsid w:val="00E43B23"/>
    <w:rsid w:val="00E52EA6"/>
    <w:rsid w:val="00E54378"/>
    <w:rsid w:val="00E75A60"/>
    <w:rsid w:val="00E77634"/>
    <w:rsid w:val="00E82852"/>
    <w:rsid w:val="00E83114"/>
    <w:rsid w:val="00E84705"/>
    <w:rsid w:val="00E956B9"/>
    <w:rsid w:val="00E96E5F"/>
    <w:rsid w:val="00E97158"/>
    <w:rsid w:val="00EA062D"/>
    <w:rsid w:val="00EA1C7F"/>
    <w:rsid w:val="00EB2284"/>
    <w:rsid w:val="00ED60D5"/>
    <w:rsid w:val="00EE2B3F"/>
    <w:rsid w:val="00EF22FA"/>
    <w:rsid w:val="00F018D5"/>
    <w:rsid w:val="00F01CD0"/>
    <w:rsid w:val="00F13373"/>
    <w:rsid w:val="00F21978"/>
    <w:rsid w:val="00F34FEE"/>
    <w:rsid w:val="00F41F35"/>
    <w:rsid w:val="00F67AA3"/>
    <w:rsid w:val="00F9214D"/>
    <w:rsid w:val="00F95666"/>
    <w:rsid w:val="00FA2DB3"/>
    <w:rsid w:val="00FA4BC6"/>
    <w:rsid w:val="00FB543A"/>
    <w:rsid w:val="00FC21EF"/>
    <w:rsid w:val="00FC3C34"/>
    <w:rsid w:val="00FE323F"/>
    <w:rsid w:val="00FE3B88"/>
    <w:rsid w:val="00FE515B"/>
    <w:rsid w:val="00FF03EC"/>
    <w:rsid w:val="00FF1D42"/>
    <w:rsid w:val="00FF30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498481"/>
  <w15:chartTrackingRefBased/>
  <w15:docId w15:val="{0F18EBE8-5244-4955-980F-6592D5312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BDC"/>
    <w:pPr>
      <w:spacing w:line="280" w:lineRule="atLeast"/>
      <w:jc w:val="both"/>
    </w:pPr>
    <w:rPr>
      <w:rFonts w:ascii="Palatino Linotype" w:hAnsi="Palatino Linotype"/>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DPI11articletype">
    <w:name w:val="MDPI_1.1_article_type"/>
    <w:next w:val="Normal"/>
    <w:qFormat/>
    <w:rsid w:val="006F656F"/>
    <w:pPr>
      <w:adjustRightInd w:val="0"/>
      <w:snapToGrid w:val="0"/>
      <w:spacing w:before="240"/>
    </w:pPr>
    <w:rPr>
      <w:rFonts w:ascii="Palatino Linotype" w:eastAsia="Times New Roman" w:hAnsi="Palatino Linotype"/>
      <w:i/>
      <w:snapToGrid w:val="0"/>
      <w:color w:val="000000"/>
      <w:szCs w:val="22"/>
      <w:lang w:eastAsia="de-DE" w:bidi="en-US"/>
      <w14:ligatures w14:val="standardContextual"/>
    </w:rPr>
  </w:style>
  <w:style w:type="paragraph" w:customStyle="1" w:styleId="MDPI12title">
    <w:name w:val="MDPI_1.2_title"/>
    <w:next w:val="Normal"/>
    <w:qFormat/>
    <w:rsid w:val="006F656F"/>
    <w:pPr>
      <w:adjustRightInd w:val="0"/>
      <w:snapToGrid w:val="0"/>
      <w:spacing w:after="240" w:line="240" w:lineRule="atLeast"/>
    </w:pPr>
    <w:rPr>
      <w:rFonts w:ascii="Palatino Linotype" w:eastAsia="Times New Roman" w:hAnsi="Palatino Linotype"/>
      <w:b/>
      <w:snapToGrid w:val="0"/>
      <w:color w:val="000000"/>
      <w:sz w:val="36"/>
      <w:lang w:eastAsia="de-DE" w:bidi="en-US"/>
      <w14:ligatures w14:val="standardContextual"/>
    </w:rPr>
  </w:style>
  <w:style w:type="paragraph" w:customStyle="1" w:styleId="MDPI13authornames">
    <w:name w:val="MDPI_1.3_authornames"/>
    <w:next w:val="Normal"/>
    <w:qFormat/>
    <w:rsid w:val="006F656F"/>
    <w:pPr>
      <w:adjustRightInd w:val="0"/>
      <w:snapToGrid w:val="0"/>
      <w:spacing w:after="360" w:line="260" w:lineRule="atLeast"/>
    </w:pPr>
    <w:rPr>
      <w:rFonts w:ascii="Palatino Linotype" w:eastAsia="Times New Roman" w:hAnsi="Palatino Linotype"/>
      <w:b/>
      <w:color w:val="000000"/>
      <w:szCs w:val="22"/>
      <w:lang w:eastAsia="de-DE" w:bidi="en-US"/>
      <w14:ligatures w14:val="standardContextual"/>
    </w:rPr>
  </w:style>
  <w:style w:type="paragraph" w:customStyle="1" w:styleId="MDPI14history">
    <w:name w:val="MDPI_1.4_history"/>
    <w:basedOn w:val="Normal"/>
    <w:next w:val="Normal"/>
    <w:qFormat/>
    <w:rsid w:val="006F656F"/>
    <w:pPr>
      <w:adjustRightInd w:val="0"/>
      <w:snapToGrid w:val="0"/>
      <w:spacing w:line="240" w:lineRule="atLeast"/>
      <w:ind w:right="113"/>
      <w:jc w:val="left"/>
    </w:pPr>
    <w:rPr>
      <w:rFonts w:eastAsia="Times New Roman"/>
      <w:sz w:val="14"/>
      <w:lang w:eastAsia="de-DE" w:bidi="en-US"/>
      <w14:ligatures w14:val="standardContextual"/>
    </w:rPr>
  </w:style>
  <w:style w:type="paragraph" w:customStyle="1" w:styleId="MDPI16affiliation">
    <w:name w:val="MDPI_1.6_affiliation"/>
    <w:qFormat/>
    <w:rsid w:val="006F656F"/>
    <w:pPr>
      <w:adjustRightInd w:val="0"/>
      <w:snapToGrid w:val="0"/>
      <w:spacing w:line="200" w:lineRule="atLeast"/>
      <w:ind w:left="2806" w:hanging="198"/>
    </w:pPr>
    <w:rPr>
      <w:rFonts w:ascii="Palatino Linotype" w:eastAsia="Times New Roman" w:hAnsi="Palatino Linotype"/>
      <w:color w:val="000000"/>
      <w:sz w:val="16"/>
      <w:szCs w:val="18"/>
      <w:lang w:eastAsia="de-DE" w:bidi="en-US"/>
      <w14:ligatures w14:val="standardContextual"/>
    </w:rPr>
  </w:style>
  <w:style w:type="paragraph" w:customStyle="1" w:styleId="MDPI17abstract">
    <w:name w:val="MDPI_1.7_abstract"/>
    <w:next w:val="Normal"/>
    <w:qFormat/>
    <w:rsid w:val="006F656F"/>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14:ligatures w14:val="standardContextual"/>
    </w:rPr>
  </w:style>
  <w:style w:type="paragraph" w:customStyle="1" w:styleId="MDPI18keywords">
    <w:name w:val="MDPI_1.8_keywords"/>
    <w:next w:val="Normal"/>
    <w:qFormat/>
    <w:rsid w:val="006F656F"/>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6F656F"/>
    <w:pPr>
      <w:pBdr>
        <w:bottom w:val="single" w:sz="4"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14:ligatures w14:val="standardContextual"/>
    </w:rPr>
  </w:style>
  <w:style w:type="table" w:customStyle="1" w:styleId="Mdeck5tablebodythreelines">
    <w:name w:val="M_deck_5_table_body_three_lines"/>
    <w:basedOn w:val="Tablanormal"/>
    <w:uiPriority w:val="99"/>
    <w:rsid w:val="007B1618"/>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aconcuadrcula">
    <w:name w:val="Table Grid"/>
    <w:basedOn w:val="Tablanormal"/>
    <w:uiPriority w:val="59"/>
    <w:rsid w:val="006D1BD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rsid w:val="006D1BDC"/>
    <w:pPr>
      <w:tabs>
        <w:tab w:val="center" w:pos="4153"/>
        <w:tab w:val="right" w:pos="8306"/>
      </w:tabs>
      <w:snapToGrid w:val="0"/>
      <w:spacing w:line="240" w:lineRule="atLeast"/>
    </w:pPr>
    <w:rPr>
      <w:szCs w:val="18"/>
    </w:rPr>
  </w:style>
  <w:style w:type="character" w:customStyle="1" w:styleId="PiedepginaCar">
    <w:name w:val="Pie de página Car"/>
    <w:link w:val="Piedepgina"/>
    <w:uiPriority w:val="99"/>
    <w:rsid w:val="006D1BDC"/>
    <w:rPr>
      <w:rFonts w:ascii="Palatino Linotype" w:hAnsi="Palatino Linotype"/>
      <w:noProof/>
      <w:color w:val="000000"/>
      <w:szCs w:val="18"/>
    </w:rPr>
  </w:style>
  <w:style w:type="paragraph" w:styleId="Encabezado">
    <w:name w:val="header"/>
    <w:basedOn w:val="Normal"/>
    <w:link w:val="EncabezadoCar"/>
    <w:uiPriority w:val="99"/>
    <w:rsid w:val="006D1BDC"/>
    <w:pPr>
      <w:pBdr>
        <w:bottom w:val="single" w:sz="6" w:space="1" w:color="auto"/>
      </w:pBdr>
      <w:tabs>
        <w:tab w:val="center" w:pos="4153"/>
        <w:tab w:val="right" w:pos="8306"/>
      </w:tabs>
      <w:snapToGrid w:val="0"/>
      <w:spacing w:line="240" w:lineRule="atLeast"/>
      <w:jc w:val="center"/>
    </w:pPr>
    <w:rPr>
      <w:szCs w:val="18"/>
    </w:rPr>
  </w:style>
  <w:style w:type="character" w:customStyle="1" w:styleId="EncabezadoCar">
    <w:name w:val="Encabezado Car"/>
    <w:link w:val="Encabezado"/>
    <w:uiPriority w:val="99"/>
    <w:rsid w:val="006D1BDC"/>
    <w:rPr>
      <w:rFonts w:ascii="Palatino Linotype" w:hAnsi="Palatino Linotype"/>
      <w:noProof/>
      <w:color w:val="000000"/>
      <w:szCs w:val="18"/>
    </w:rPr>
  </w:style>
  <w:style w:type="paragraph" w:customStyle="1" w:styleId="MDPI32textnoindent">
    <w:name w:val="MDPI_3.2_text_no_indent"/>
    <w:basedOn w:val="MDPI31text"/>
    <w:qFormat/>
    <w:rsid w:val="006F656F"/>
    <w:pPr>
      <w:ind w:firstLine="0"/>
    </w:pPr>
  </w:style>
  <w:style w:type="paragraph" w:customStyle="1" w:styleId="MDPI31text">
    <w:name w:val="MDPI_3.1_text"/>
    <w:qFormat/>
    <w:rsid w:val="006F656F"/>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3textspaceafter">
    <w:name w:val="MDPI_3.3_text_space_after"/>
    <w:qFormat/>
    <w:rsid w:val="006F656F"/>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5textbeforelist">
    <w:name w:val="MDPI_3.5_text_before_list"/>
    <w:qFormat/>
    <w:rsid w:val="006F656F"/>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6textafterlist">
    <w:name w:val="MDPI_3.6_text_after_list"/>
    <w:qFormat/>
    <w:rsid w:val="006F656F"/>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7itemize">
    <w:name w:val="MDPI_3.7_itemize"/>
    <w:qFormat/>
    <w:rsid w:val="006F656F"/>
    <w:pPr>
      <w:numPr>
        <w:numId w:val="26"/>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8bullet">
    <w:name w:val="MDPI_3.8_bullet"/>
    <w:qFormat/>
    <w:rsid w:val="006F656F"/>
    <w:pPr>
      <w:numPr>
        <w:numId w:val="27"/>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9equation">
    <w:name w:val="MDPI_3.9_equation"/>
    <w:qFormat/>
    <w:rsid w:val="006F656F"/>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6F656F"/>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6F656F"/>
    <w:pPr>
      <w:adjustRightInd w:val="0"/>
      <w:snapToGrid w:val="0"/>
      <w:spacing w:before="240" w:after="120" w:line="280" w:lineRule="atLeast"/>
      <w:ind w:left="2608"/>
    </w:pPr>
    <w:rPr>
      <w:rFonts w:ascii="Palatino Linotype" w:eastAsia="Times New Roman" w:hAnsi="Palatino Linotype" w:cstheme="minorBidi"/>
      <w:color w:val="000000"/>
      <w:sz w:val="18"/>
      <w:szCs w:val="22"/>
      <w:lang w:eastAsia="de-DE" w:bidi="en-US"/>
      <w14:ligatures w14:val="standardContextual"/>
    </w:rPr>
  </w:style>
  <w:style w:type="paragraph" w:customStyle="1" w:styleId="MDPI42tablebody">
    <w:name w:val="MDPI_4.2_table_body"/>
    <w:qFormat/>
    <w:rsid w:val="006F656F"/>
    <w:pPr>
      <w:adjustRightInd w:val="0"/>
      <w:snapToGrid w:val="0"/>
      <w:jc w:val="center"/>
    </w:pPr>
    <w:rPr>
      <w:rFonts w:ascii="Palatino Linotype" w:eastAsia="Times New Roman" w:hAnsi="Palatino Linotype"/>
      <w:snapToGrid w:val="0"/>
      <w:color w:val="000000"/>
      <w:lang w:eastAsia="de-DE" w:bidi="en-US"/>
      <w14:ligatures w14:val="standardContextual"/>
    </w:rPr>
  </w:style>
  <w:style w:type="paragraph" w:customStyle="1" w:styleId="MDPI43tablefooter">
    <w:name w:val="MDPI_4.3_table_footer"/>
    <w:next w:val="MDPI31text"/>
    <w:qFormat/>
    <w:rsid w:val="006F656F"/>
    <w:pPr>
      <w:adjustRightInd w:val="0"/>
      <w:snapToGrid w:val="0"/>
      <w:spacing w:line="280" w:lineRule="atLeast"/>
      <w:ind w:left="2608"/>
    </w:pPr>
    <w:rPr>
      <w:rFonts w:ascii="Palatino Linotype" w:eastAsia="Times New Roman" w:hAnsi="Palatino Linotype" w:cs="Cordia New"/>
      <w:color w:val="000000"/>
      <w:sz w:val="18"/>
      <w:szCs w:val="22"/>
      <w:lang w:eastAsia="de-DE" w:bidi="en-US"/>
      <w14:ligatures w14:val="standardContextual"/>
    </w:rPr>
  </w:style>
  <w:style w:type="paragraph" w:customStyle="1" w:styleId="MDPI51figurecaption">
    <w:name w:val="MDPI_5.1_figure_caption"/>
    <w:qFormat/>
    <w:rsid w:val="006F656F"/>
    <w:pPr>
      <w:adjustRightInd w:val="0"/>
      <w:snapToGrid w:val="0"/>
      <w:spacing w:before="120" w:after="240" w:line="280" w:lineRule="atLeast"/>
      <w:ind w:left="2608"/>
    </w:pPr>
    <w:rPr>
      <w:rFonts w:ascii="Palatino Linotype" w:eastAsia="Times New Roman" w:hAnsi="Palatino Linotype"/>
      <w:color w:val="000000"/>
      <w:sz w:val="18"/>
      <w:lang w:eastAsia="de-DE" w:bidi="en-US"/>
      <w14:ligatures w14:val="standardContextual"/>
    </w:rPr>
  </w:style>
  <w:style w:type="paragraph" w:customStyle="1" w:styleId="MDPI52figure">
    <w:name w:val="MDPI_5.2_figure"/>
    <w:qFormat/>
    <w:rsid w:val="006F656F"/>
    <w:pPr>
      <w:adjustRightInd w:val="0"/>
      <w:snapToGrid w:val="0"/>
      <w:spacing w:before="240" w:after="120"/>
      <w:jc w:val="center"/>
    </w:pPr>
    <w:rPr>
      <w:rFonts w:ascii="Palatino Linotype" w:eastAsia="Times New Roman" w:hAnsi="Palatino Linotype"/>
      <w:snapToGrid w:val="0"/>
      <w:color w:val="000000"/>
      <w:lang w:eastAsia="de-DE" w:bidi="en-US"/>
      <w14:ligatures w14:val="standardContextual"/>
    </w:rPr>
  </w:style>
  <w:style w:type="paragraph" w:customStyle="1" w:styleId="MDPI23heading3">
    <w:name w:val="MDPI_2.3_heading3"/>
    <w:qFormat/>
    <w:rsid w:val="006F656F"/>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14:ligatures w14:val="standardContextual"/>
    </w:rPr>
  </w:style>
  <w:style w:type="paragraph" w:customStyle="1" w:styleId="MDPI21heading1">
    <w:name w:val="MDPI_2.1_heading1"/>
    <w:qFormat/>
    <w:rsid w:val="006F656F"/>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14:ligatures w14:val="standardContextual"/>
    </w:rPr>
  </w:style>
  <w:style w:type="paragraph" w:customStyle="1" w:styleId="MDPI22heading2">
    <w:name w:val="MDPI_2.2_heading2"/>
    <w:qFormat/>
    <w:rsid w:val="006F656F"/>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14:ligatures w14:val="standardContextual"/>
    </w:rPr>
  </w:style>
  <w:style w:type="paragraph" w:customStyle="1" w:styleId="MDPI81references">
    <w:name w:val="MDPI_8.1_references"/>
    <w:qFormat/>
    <w:rsid w:val="006F656F"/>
    <w:pPr>
      <w:numPr>
        <w:numId w:val="29"/>
      </w:numPr>
      <w:adjustRightInd w:val="0"/>
      <w:snapToGrid w:val="0"/>
      <w:spacing w:line="280" w:lineRule="atLeast"/>
      <w:jc w:val="both"/>
    </w:pPr>
    <w:rPr>
      <w:rFonts w:ascii="Palatino Linotype" w:eastAsia="Times New Roman" w:hAnsi="Palatino Linotype"/>
      <w:color w:val="000000"/>
      <w:sz w:val="18"/>
      <w:lang w:eastAsia="de-DE" w:bidi="en-US"/>
      <w14:ligatures w14:val="standardContextual"/>
    </w:rPr>
  </w:style>
  <w:style w:type="paragraph" w:styleId="Textodeglobo">
    <w:name w:val="Balloon Text"/>
    <w:basedOn w:val="Normal"/>
    <w:link w:val="TextodegloboCar"/>
    <w:uiPriority w:val="99"/>
    <w:rsid w:val="006D1BDC"/>
    <w:rPr>
      <w:rFonts w:cs="Tahoma"/>
      <w:szCs w:val="18"/>
    </w:rPr>
  </w:style>
  <w:style w:type="character" w:customStyle="1" w:styleId="TextodegloboCar">
    <w:name w:val="Texto de globo Car"/>
    <w:link w:val="Textodeglobo"/>
    <w:uiPriority w:val="99"/>
    <w:rsid w:val="006D1BDC"/>
    <w:rPr>
      <w:rFonts w:ascii="Palatino Linotype" w:hAnsi="Palatino Linotype" w:cs="Tahoma"/>
      <w:noProof/>
      <w:color w:val="000000"/>
      <w:szCs w:val="18"/>
    </w:rPr>
  </w:style>
  <w:style w:type="character" w:styleId="Nmerodelnea">
    <w:name w:val="line number"/>
    <w:uiPriority w:val="99"/>
    <w:rsid w:val="000541A0"/>
    <w:rPr>
      <w:rFonts w:ascii="Palatino Linotype" w:hAnsi="Palatino Linotype"/>
      <w:sz w:val="16"/>
    </w:rPr>
  </w:style>
  <w:style w:type="table" w:customStyle="1" w:styleId="MDPI41threelinetable">
    <w:name w:val="MDPI_4.1_three_line_table"/>
    <w:basedOn w:val="Tablanormal"/>
    <w:uiPriority w:val="99"/>
    <w:rsid w:val="006F656F"/>
    <w:pPr>
      <w:adjustRightInd w:val="0"/>
      <w:snapToGrid w:val="0"/>
      <w:spacing w:line="280" w:lineRule="atLeast"/>
      <w:jc w:val="center"/>
    </w:pPr>
    <w:rPr>
      <w:rFonts w:ascii="Palatino Linotype" w:eastAsiaTheme="minorEastAsia" w:hAnsi="Palatino Linotype"/>
      <w:color w:val="000000"/>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ipervnculo">
    <w:name w:val="Hyperlink"/>
    <w:uiPriority w:val="99"/>
    <w:rsid w:val="006D1BDC"/>
    <w:rPr>
      <w:color w:val="0000FF"/>
      <w:u w:val="single"/>
    </w:rPr>
  </w:style>
  <w:style w:type="character" w:styleId="Mencinsinresolver">
    <w:name w:val="Unresolved Mention"/>
    <w:uiPriority w:val="99"/>
    <w:semiHidden/>
    <w:unhideWhenUsed/>
    <w:rsid w:val="00393F1C"/>
    <w:rPr>
      <w:color w:val="605E5C"/>
      <w:shd w:val="clear" w:color="auto" w:fill="E1DFDD"/>
    </w:rPr>
  </w:style>
  <w:style w:type="table" w:styleId="Tablanormal4">
    <w:name w:val="Plain Table 4"/>
    <w:basedOn w:val="Tablanormal"/>
    <w:uiPriority w:val="44"/>
    <w:rsid w:val="00D6704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6F656F"/>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82theorem">
    <w:name w:val="MDPI_8.2_theorem"/>
    <w:qFormat/>
    <w:rsid w:val="006F656F"/>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14:ligatures w14:val="standardContextual"/>
    </w:rPr>
  </w:style>
  <w:style w:type="paragraph" w:customStyle="1" w:styleId="MDPI83proof">
    <w:name w:val="MDPI_8.3_proof"/>
    <w:qFormat/>
    <w:rsid w:val="006F656F"/>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61citation">
    <w:name w:val="MDPI_6.1_citation"/>
    <w:qFormat/>
    <w:rsid w:val="006F656F"/>
    <w:pPr>
      <w:adjustRightInd w:val="0"/>
      <w:snapToGrid w:val="0"/>
      <w:spacing w:after="120" w:line="240" w:lineRule="atLeast"/>
      <w:ind w:right="113"/>
    </w:pPr>
    <w:rPr>
      <w:rFonts w:ascii="Palatino Linotype" w:hAnsi="Palatino Linotype" w:cs="Cordia New"/>
      <w:sz w:val="14"/>
      <w:szCs w:val="22"/>
      <w14:ligatures w14:val="standardContextual"/>
    </w:rPr>
  </w:style>
  <w:style w:type="paragraph" w:customStyle="1" w:styleId="MDPI62backmatter">
    <w:name w:val="MDPI_6.2_back_matter"/>
    <w:qFormat/>
    <w:rsid w:val="006F656F"/>
    <w:pPr>
      <w:adjustRightInd w:val="0"/>
      <w:snapToGrid w:val="0"/>
      <w:spacing w:after="120" w:line="280" w:lineRule="atLeast"/>
      <w:ind w:left="2608"/>
      <w:jc w:val="both"/>
    </w:pPr>
    <w:rPr>
      <w:rFonts w:ascii="Palatino Linotype" w:eastAsia="Times New Roman" w:hAnsi="Palatino Linotype"/>
      <w:snapToGrid w:val="0"/>
      <w:color w:val="000000"/>
      <w:sz w:val="18"/>
      <w:lang w:bidi="en-US"/>
      <w14:ligatures w14:val="standardContextual"/>
    </w:rPr>
  </w:style>
  <w:style w:type="paragraph" w:customStyle="1" w:styleId="MDPI63notes">
    <w:name w:val="MDPI_6.3_notes"/>
    <w:qFormat/>
    <w:rsid w:val="006F656F"/>
    <w:pPr>
      <w:adjustRightInd w:val="0"/>
      <w:snapToGrid w:val="0"/>
      <w:spacing w:before="240" w:line="280" w:lineRule="atLeast"/>
      <w:jc w:val="both"/>
    </w:pPr>
    <w:rPr>
      <w:rFonts w:ascii="Palatino Linotype" w:hAnsi="Palatino Linotype"/>
      <w:snapToGrid w:val="0"/>
      <w:color w:val="000000"/>
      <w:sz w:val="18"/>
      <w:lang w:bidi="en-US"/>
      <w14:ligatures w14:val="standardContextual"/>
    </w:rPr>
  </w:style>
  <w:style w:type="paragraph" w:customStyle="1" w:styleId="MDPI15academiceditor">
    <w:name w:val="MDPI_1.5_academic_editor"/>
    <w:qFormat/>
    <w:rsid w:val="006F656F"/>
    <w:pPr>
      <w:adjustRightInd w:val="0"/>
      <w:snapToGrid w:val="0"/>
      <w:spacing w:before="120" w:line="240" w:lineRule="atLeast"/>
      <w:ind w:right="113"/>
    </w:pPr>
    <w:rPr>
      <w:rFonts w:ascii="Palatino Linotype" w:eastAsia="Times New Roman" w:hAnsi="Palatino Linotype"/>
      <w:color w:val="000000"/>
      <w:sz w:val="14"/>
      <w:szCs w:val="22"/>
      <w:lang w:eastAsia="de-DE" w:bidi="en-US"/>
      <w14:ligatures w14:val="standardContextual"/>
    </w:rPr>
  </w:style>
  <w:style w:type="paragraph" w:customStyle="1" w:styleId="MDPI411onetablecaption">
    <w:name w:val="MDPI_4.1.1_one_table_caption"/>
    <w:qFormat/>
    <w:rsid w:val="006F656F"/>
    <w:pPr>
      <w:adjustRightInd w:val="0"/>
      <w:snapToGrid w:val="0"/>
      <w:spacing w:before="240" w:after="120" w:line="280" w:lineRule="atLeast"/>
      <w:jc w:val="center"/>
    </w:pPr>
    <w:rPr>
      <w:rFonts w:ascii="Palatino Linotype" w:eastAsiaTheme="minorEastAsia" w:hAnsi="Palatino Linotype" w:cstheme="minorBidi"/>
      <w:noProof/>
      <w:color w:val="000000"/>
      <w:sz w:val="18"/>
      <w:szCs w:val="22"/>
      <w:lang w:bidi="en-US"/>
      <w14:ligatures w14:val="standardContextual"/>
    </w:rPr>
  </w:style>
  <w:style w:type="paragraph" w:customStyle="1" w:styleId="MDPI511onefigurecaption">
    <w:name w:val="MDPI_5.1.1_one_figure_caption"/>
    <w:qFormat/>
    <w:rsid w:val="006F656F"/>
    <w:pPr>
      <w:adjustRightInd w:val="0"/>
      <w:snapToGrid w:val="0"/>
      <w:spacing w:before="240" w:after="120" w:line="280" w:lineRule="atLeast"/>
      <w:jc w:val="center"/>
    </w:pPr>
    <w:rPr>
      <w:rFonts w:ascii="Palatino Linotype" w:eastAsiaTheme="minorEastAsia" w:hAnsi="Palatino Linotype"/>
      <w:noProof/>
      <w:color w:val="000000"/>
      <w:sz w:val="18"/>
      <w:lang w:bidi="en-US"/>
      <w14:ligatures w14:val="standardContextual"/>
    </w:rPr>
  </w:style>
  <w:style w:type="paragraph" w:customStyle="1" w:styleId="MDPI72copyright">
    <w:name w:val="MDPI_7.2_copyright"/>
    <w:qFormat/>
    <w:rsid w:val="006F656F"/>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anormal"/>
    <w:uiPriority w:val="99"/>
    <w:rsid w:val="006F656F"/>
    <w:rPr>
      <w:rFonts w:ascii="Palatino Linotype" w:hAnsi="Palatino Linotype"/>
      <w:color w:val="000000" w:themeColor="text1"/>
      <w:lang w:val="en-CA"/>
      <w14:ligatures w14:val="standardContextual"/>
    </w:rPr>
    <w:tblPr>
      <w:tblCellMar>
        <w:left w:w="0" w:type="dxa"/>
        <w:right w:w="0" w:type="dxa"/>
      </w:tblCellMar>
    </w:tblPr>
  </w:style>
  <w:style w:type="character" w:customStyle="1" w:styleId="apple-converted-space">
    <w:name w:val="apple-converted-space"/>
    <w:rsid w:val="006D1BDC"/>
  </w:style>
  <w:style w:type="paragraph" w:styleId="Bibliografa">
    <w:name w:val="Bibliography"/>
    <w:basedOn w:val="Normal"/>
    <w:next w:val="Normal"/>
    <w:uiPriority w:val="37"/>
    <w:unhideWhenUsed/>
    <w:rsid w:val="006D1BDC"/>
  </w:style>
  <w:style w:type="paragraph" w:styleId="Textoindependiente">
    <w:name w:val="Body Text"/>
    <w:link w:val="TextoindependienteCar"/>
    <w:rsid w:val="006D1BDC"/>
    <w:pPr>
      <w:spacing w:after="120" w:line="340" w:lineRule="atLeast"/>
      <w:jc w:val="both"/>
    </w:pPr>
    <w:rPr>
      <w:rFonts w:ascii="Palatino Linotype" w:hAnsi="Palatino Linotype"/>
      <w:color w:val="000000"/>
      <w:sz w:val="24"/>
      <w:lang w:eastAsia="de-DE"/>
    </w:rPr>
  </w:style>
  <w:style w:type="character" w:customStyle="1" w:styleId="TextoindependienteCar">
    <w:name w:val="Texto independiente Car"/>
    <w:link w:val="Textoindependiente"/>
    <w:rsid w:val="006D1BDC"/>
    <w:rPr>
      <w:rFonts w:ascii="Palatino Linotype" w:hAnsi="Palatino Linotype"/>
      <w:color w:val="000000"/>
      <w:sz w:val="24"/>
      <w:lang w:eastAsia="de-DE"/>
    </w:rPr>
  </w:style>
  <w:style w:type="character" w:styleId="Refdecomentario">
    <w:name w:val="annotation reference"/>
    <w:rsid w:val="006D1BDC"/>
    <w:rPr>
      <w:sz w:val="21"/>
      <w:szCs w:val="21"/>
    </w:rPr>
  </w:style>
  <w:style w:type="paragraph" w:styleId="Textocomentario">
    <w:name w:val="annotation text"/>
    <w:basedOn w:val="Normal"/>
    <w:link w:val="TextocomentarioCar"/>
    <w:rsid w:val="006D1BDC"/>
  </w:style>
  <w:style w:type="character" w:customStyle="1" w:styleId="TextocomentarioCar">
    <w:name w:val="Texto comentario Car"/>
    <w:link w:val="Textocomentario"/>
    <w:rsid w:val="006D1BDC"/>
    <w:rPr>
      <w:rFonts w:ascii="Palatino Linotype" w:hAnsi="Palatino Linotype"/>
      <w:noProof/>
      <w:color w:val="000000"/>
    </w:rPr>
  </w:style>
  <w:style w:type="paragraph" w:styleId="Asuntodelcomentario">
    <w:name w:val="annotation subject"/>
    <w:basedOn w:val="Textocomentario"/>
    <w:next w:val="Textocomentario"/>
    <w:link w:val="AsuntodelcomentarioCar"/>
    <w:rsid w:val="006D1BDC"/>
    <w:rPr>
      <w:b/>
      <w:bCs/>
    </w:rPr>
  </w:style>
  <w:style w:type="character" w:customStyle="1" w:styleId="AsuntodelcomentarioCar">
    <w:name w:val="Asunto del comentario Car"/>
    <w:link w:val="Asuntodelcomentario"/>
    <w:rsid w:val="006D1BDC"/>
    <w:rPr>
      <w:rFonts w:ascii="Palatino Linotype" w:hAnsi="Palatino Linotype"/>
      <w:b/>
      <w:bCs/>
      <w:noProof/>
      <w:color w:val="000000"/>
    </w:rPr>
  </w:style>
  <w:style w:type="character" w:styleId="Refdenotaalfinal">
    <w:name w:val="endnote reference"/>
    <w:rsid w:val="006D1BDC"/>
    <w:rPr>
      <w:vertAlign w:val="superscript"/>
    </w:rPr>
  </w:style>
  <w:style w:type="paragraph" w:styleId="Textonotaalfinal">
    <w:name w:val="endnote text"/>
    <w:basedOn w:val="Normal"/>
    <w:link w:val="TextonotaalfinalCar"/>
    <w:semiHidden/>
    <w:unhideWhenUsed/>
    <w:rsid w:val="006D1BDC"/>
    <w:pPr>
      <w:spacing w:line="240" w:lineRule="auto"/>
    </w:pPr>
  </w:style>
  <w:style w:type="character" w:customStyle="1" w:styleId="TextonotaalfinalCar">
    <w:name w:val="Texto nota al final Car"/>
    <w:link w:val="Textonotaalfinal"/>
    <w:semiHidden/>
    <w:rsid w:val="006D1BDC"/>
    <w:rPr>
      <w:rFonts w:ascii="Palatino Linotype" w:hAnsi="Palatino Linotype"/>
      <w:noProof/>
      <w:color w:val="000000"/>
    </w:rPr>
  </w:style>
  <w:style w:type="character" w:styleId="Hipervnculovisitado">
    <w:name w:val="FollowedHyperlink"/>
    <w:rsid w:val="006D1BDC"/>
    <w:rPr>
      <w:color w:val="954F72"/>
      <w:u w:val="single"/>
    </w:rPr>
  </w:style>
  <w:style w:type="paragraph" w:styleId="Textonotapie">
    <w:name w:val="footnote text"/>
    <w:basedOn w:val="Normal"/>
    <w:link w:val="TextonotapieCar"/>
    <w:semiHidden/>
    <w:unhideWhenUsed/>
    <w:rsid w:val="006D1BDC"/>
    <w:pPr>
      <w:spacing w:line="240" w:lineRule="auto"/>
    </w:pPr>
  </w:style>
  <w:style w:type="character" w:customStyle="1" w:styleId="TextonotapieCar">
    <w:name w:val="Texto nota pie Car"/>
    <w:link w:val="Textonotapie"/>
    <w:semiHidden/>
    <w:rsid w:val="006D1BDC"/>
    <w:rPr>
      <w:rFonts w:ascii="Palatino Linotype" w:hAnsi="Palatino Linotype"/>
      <w:noProof/>
      <w:color w:val="000000"/>
    </w:rPr>
  </w:style>
  <w:style w:type="paragraph" w:styleId="NormalWeb">
    <w:name w:val="Normal (Web)"/>
    <w:basedOn w:val="Normal"/>
    <w:uiPriority w:val="99"/>
    <w:rsid w:val="006D1BDC"/>
    <w:rPr>
      <w:szCs w:val="24"/>
    </w:rPr>
  </w:style>
  <w:style w:type="paragraph" w:customStyle="1" w:styleId="MsoFootnoteText0">
    <w:name w:val="MsoFootnoteText"/>
    <w:basedOn w:val="NormalWeb"/>
    <w:qFormat/>
    <w:rsid w:val="006D1BDC"/>
    <w:rPr>
      <w:rFonts w:ascii="Times New Roman" w:hAnsi="Times New Roman"/>
    </w:rPr>
  </w:style>
  <w:style w:type="character" w:styleId="Nmerodepgina">
    <w:name w:val="page number"/>
    <w:rsid w:val="006D1BDC"/>
  </w:style>
  <w:style w:type="character" w:styleId="Textodelmarcadordeposicin">
    <w:name w:val="Placeholder Text"/>
    <w:uiPriority w:val="99"/>
    <w:semiHidden/>
    <w:rsid w:val="006D1BDC"/>
    <w:rPr>
      <w:color w:val="808080"/>
    </w:rPr>
  </w:style>
  <w:style w:type="paragraph" w:customStyle="1" w:styleId="MDPI71footnotes">
    <w:name w:val="MDPI_7.1_footnotes"/>
    <w:qFormat/>
    <w:rsid w:val="006F656F"/>
    <w:pPr>
      <w:numPr>
        <w:numId w:val="28"/>
      </w:numPr>
      <w:adjustRightInd w:val="0"/>
      <w:snapToGrid w:val="0"/>
      <w:spacing w:line="280" w:lineRule="atLeast"/>
      <w:jc w:val="both"/>
    </w:pPr>
    <w:rPr>
      <w:rFonts w:ascii="Palatino Linotype" w:eastAsiaTheme="minorEastAsia" w:hAnsi="Palatino Linotype"/>
      <w:noProof/>
      <w:color w:val="000000"/>
      <w:sz w:val="18"/>
      <w14:ligatures w14:val="standardContextual"/>
    </w:rPr>
  </w:style>
  <w:style w:type="character" w:styleId="Textoennegrita">
    <w:name w:val="Strong"/>
    <w:basedOn w:val="Fuentedeprrafopredeter"/>
    <w:uiPriority w:val="22"/>
    <w:qFormat/>
    <w:rsid w:val="004F618F"/>
    <w:rPr>
      <w:b/>
      <w:bCs/>
    </w:rPr>
  </w:style>
  <w:style w:type="paragraph" w:customStyle="1" w:styleId="SourceCode">
    <w:name w:val="Source Code"/>
    <w:basedOn w:val="Normal"/>
    <w:rsid w:val="004710C0"/>
    <w:pPr>
      <w:shd w:val="clear" w:color="auto" w:fill="F1F3F5"/>
      <w:wordWrap w:val="0"/>
    </w:pPr>
  </w:style>
  <w:style w:type="character" w:customStyle="1" w:styleId="KeywordTok">
    <w:name w:val="KeywordTok"/>
    <w:rsid w:val="004710C0"/>
    <w:rPr>
      <w:b/>
      <w:color w:val="003B4F"/>
      <w:shd w:val="clear" w:color="auto" w:fill="F1F3F5"/>
    </w:rPr>
  </w:style>
  <w:style w:type="character" w:customStyle="1" w:styleId="DataTypeTok">
    <w:name w:val="DataTypeTok"/>
    <w:rsid w:val="004710C0"/>
    <w:rPr>
      <w:color w:val="AD0000"/>
      <w:shd w:val="clear" w:color="auto" w:fill="F1F3F5"/>
    </w:rPr>
  </w:style>
  <w:style w:type="character" w:customStyle="1" w:styleId="DecValTok">
    <w:name w:val="DecValTok"/>
    <w:rsid w:val="004710C0"/>
    <w:rPr>
      <w:color w:val="AD0000"/>
      <w:shd w:val="clear" w:color="auto" w:fill="F1F3F5"/>
    </w:rPr>
  </w:style>
  <w:style w:type="character" w:customStyle="1" w:styleId="BaseNTok">
    <w:name w:val="BaseNTok"/>
    <w:rsid w:val="004710C0"/>
    <w:rPr>
      <w:color w:val="AD0000"/>
      <w:shd w:val="clear" w:color="auto" w:fill="F1F3F5"/>
    </w:rPr>
  </w:style>
  <w:style w:type="character" w:customStyle="1" w:styleId="FloatTok">
    <w:name w:val="FloatTok"/>
    <w:rsid w:val="004710C0"/>
    <w:rPr>
      <w:color w:val="AD0000"/>
      <w:shd w:val="clear" w:color="auto" w:fill="F1F3F5"/>
    </w:rPr>
  </w:style>
  <w:style w:type="character" w:customStyle="1" w:styleId="ConstantTok">
    <w:name w:val="ConstantTok"/>
    <w:rsid w:val="004710C0"/>
    <w:rPr>
      <w:color w:val="8F5902"/>
      <w:shd w:val="clear" w:color="auto" w:fill="F1F3F5"/>
    </w:rPr>
  </w:style>
  <w:style w:type="character" w:customStyle="1" w:styleId="CharTok">
    <w:name w:val="CharTok"/>
    <w:rsid w:val="004710C0"/>
    <w:rPr>
      <w:color w:val="20794D"/>
      <w:shd w:val="clear" w:color="auto" w:fill="F1F3F5"/>
    </w:rPr>
  </w:style>
  <w:style w:type="character" w:customStyle="1" w:styleId="SpecialCharTok">
    <w:name w:val="SpecialCharTok"/>
    <w:rsid w:val="004710C0"/>
    <w:rPr>
      <w:color w:val="5E5E5E"/>
      <w:shd w:val="clear" w:color="auto" w:fill="F1F3F5"/>
    </w:rPr>
  </w:style>
  <w:style w:type="character" w:customStyle="1" w:styleId="StringTok">
    <w:name w:val="StringTok"/>
    <w:rsid w:val="004710C0"/>
    <w:rPr>
      <w:color w:val="20794D"/>
      <w:shd w:val="clear" w:color="auto" w:fill="F1F3F5"/>
    </w:rPr>
  </w:style>
  <w:style w:type="character" w:customStyle="1" w:styleId="VerbatimStringTok">
    <w:name w:val="VerbatimStringTok"/>
    <w:rsid w:val="004710C0"/>
    <w:rPr>
      <w:color w:val="20794D"/>
      <w:shd w:val="clear" w:color="auto" w:fill="F1F3F5"/>
    </w:rPr>
  </w:style>
  <w:style w:type="character" w:customStyle="1" w:styleId="SpecialStringTok">
    <w:name w:val="SpecialStringTok"/>
    <w:rsid w:val="004710C0"/>
    <w:rPr>
      <w:color w:val="20794D"/>
      <w:shd w:val="clear" w:color="auto" w:fill="F1F3F5"/>
    </w:rPr>
  </w:style>
  <w:style w:type="character" w:customStyle="1" w:styleId="ImportTok">
    <w:name w:val="ImportTok"/>
    <w:rsid w:val="004710C0"/>
    <w:rPr>
      <w:color w:val="00769E"/>
      <w:shd w:val="clear" w:color="auto" w:fill="F1F3F5"/>
    </w:rPr>
  </w:style>
  <w:style w:type="character" w:customStyle="1" w:styleId="CommentTok">
    <w:name w:val="CommentTok"/>
    <w:rsid w:val="004710C0"/>
    <w:rPr>
      <w:color w:val="5E5E5E"/>
      <w:shd w:val="clear" w:color="auto" w:fill="F1F3F5"/>
    </w:rPr>
  </w:style>
  <w:style w:type="character" w:customStyle="1" w:styleId="DocumentationTok">
    <w:name w:val="DocumentationTok"/>
    <w:rsid w:val="004710C0"/>
    <w:rPr>
      <w:i/>
      <w:color w:val="5E5E5E"/>
      <w:shd w:val="clear" w:color="auto" w:fill="F1F3F5"/>
    </w:rPr>
  </w:style>
  <w:style w:type="character" w:customStyle="1" w:styleId="AnnotationTok">
    <w:name w:val="AnnotationTok"/>
    <w:rsid w:val="004710C0"/>
    <w:rPr>
      <w:color w:val="5E5E5E"/>
      <w:shd w:val="clear" w:color="auto" w:fill="F1F3F5"/>
    </w:rPr>
  </w:style>
  <w:style w:type="character" w:customStyle="1" w:styleId="CommentVarTok">
    <w:name w:val="CommentVarTok"/>
    <w:rsid w:val="004710C0"/>
    <w:rPr>
      <w:i/>
      <w:color w:val="5E5E5E"/>
      <w:shd w:val="clear" w:color="auto" w:fill="F1F3F5"/>
    </w:rPr>
  </w:style>
  <w:style w:type="character" w:customStyle="1" w:styleId="OtherTok">
    <w:name w:val="OtherTok"/>
    <w:rsid w:val="004710C0"/>
    <w:rPr>
      <w:color w:val="003B4F"/>
      <w:shd w:val="clear" w:color="auto" w:fill="F1F3F5"/>
    </w:rPr>
  </w:style>
  <w:style w:type="character" w:customStyle="1" w:styleId="FunctionTok">
    <w:name w:val="FunctionTok"/>
    <w:rsid w:val="004710C0"/>
    <w:rPr>
      <w:color w:val="4758AB"/>
      <w:shd w:val="clear" w:color="auto" w:fill="F1F3F5"/>
    </w:rPr>
  </w:style>
  <w:style w:type="character" w:customStyle="1" w:styleId="VariableTok">
    <w:name w:val="VariableTok"/>
    <w:rsid w:val="004710C0"/>
    <w:rPr>
      <w:color w:val="111111"/>
      <w:shd w:val="clear" w:color="auto" w:fill="F1F3F5"/>
    </w:rPr>
  </w:style>
  <w:style w:type="character" w:customStyle="1" w:styleId="ControlFlowTok">
    <w:name w:val="ControlFlowTok"/>
    <w:rsid w:val="004710C0"/>
    <w:rPr>
      <w:b/>
      <w:color w:val="003B4F"/>
      <w:shd w:val="clear" w:color="auto" w:fill="F1F3F5"/>
    </w:rPr>
  </w:style>
  <w:style w:type="character" w:customStyle="1" w:styleId="OperatorTok">
    <w:name w:val="OperatorTok"/>
    <w:rsid w:val="004710C0"/>
    <w:rPr>
      <w:color w:val="5E5E5E"/>
      <w:shd w:val="clear" w:color="auto" w:fill="F1F3F5"/>
    </w:rPr>
  </w:style>
  <w:style w:type="character" w:customStyle="1" w:styleId="BuiltInTok">
    <w:name w:val="BuiltInTok"/>
    <w:rsid w:val="004710C0"/>
    <w:rPr>
      <w:color w:val="003B4F"/>
      <w:shd w:val="clear" w:color="auto" w:fill="F1F3F5"/>
    </w:rPr>
  </w:style>
  <w:style w:type="character" w:customStyle="1" w:styleId="ExtensionTok">
    <w:name w:val="ExtensionTok"/>
    <w:rsid w:val="004710C0"/>
    <w:rPr>
      <w:color w:val="003B4F"/>
      <w:shd w:val="clear" w:color="auto" w:fill="F1F3F5"/>
    </w:rPr>
  </w:style>
  <w:style w:type="character" w:customStyle="1" w:styleId="PreprocessorTok">
    <w:name w:val="PreprocessorTok"/>
    <w:rsid w:val="004710C0"/>
    <w:rPr>
      <w:color w:val="AD0000"/>
      <w:shd w:val="clear" w:color="auto" w:fill="F1F3F5"/>
    </w:rPr>
  </w:style>
  <w:style w:type="character" w:customStyle="1" w:styleId="AttributeTok">
    <w:name w:val="AttributeTok"/>
    <w:rsid w:val="004710C0"/>
    <w:rPr>
      <w:color w:val="657422"/>
      <w:shd w:val="clear" w:color="auto" w:fill="F1F3F5"/>
    </w:rPr>
  </w:style>
  <w:style w:type="character" w:customStyle="1" w:styleId="RegionMarkerTok">
    <w:name w:val="RegionMarkerTok"/>
    <w:rsid w:val="004710C0"/>
    <w:rPr>
      <w:color w:val="003B4F"/>
      <w:shd w:val="clear" w:color="auto" w:fill="F1F3F5"/>
    </w:rPr>
  </w:style>
  <w:style w:type="character" w:customStyle="1" w:styleId="InformationTok">
    <w:name w:val="InformationTok"/>
    <w:rsid w:val="004710C0"/>
    <w:rPr>
      <w:color w:val="5E5E5E"/>
      <w:shd w:val="clear" w:color="auto" w:fill="F1F3F5"/>
    </w:rPr>
  </w:style>
  <w:style w:type="character" w:customStyle="1" w:styleId="WarningTok">
    <w:name w:val="WarningTok"/>
    <w:rsid w:val="004710C0"/>
    <w:rPr>
      <w:i/>
      <w:color w:val="5E5E5E"/>
      <w:shd w:val="clear" w:color="auto" w:fill="F1F3F5"/>
    </w:rPr>
  </w:style>
  <w:style w:type="character" w:customStyle="1" w:styleId="AlertTok">
    <w:name w:val="AlertTok"/>
    <w:rsid w:val="004710C0"/>
    <w:rPr>
      <w:color w:val="AD0000"/>
      <w:shd w:val="clear" w:color="auto" w:fill="F1F3F5"/>
    </w:rPr>
  </w:style>
  <w:style w:type="character" w:customStyle="1" w:styleId="ErrorTok">
    <w:name w:val="ErrorTok"/>
    <w:rsid w:val="004710C0"/>
    <w:rPr>
      <w:color w:val="AD0000"/>
      <w:shd w:val="clear" w:color="auto" w:fill="F1F3F5"/>
    </w:rPr>
  </w:style>
  <w:style w:type="character" w:customStyle="1" w:styleId="NormalTok">
    <w:name w:val="NormalTok"/>
    <w:rsid w:val="004710C0"/>
    <w:rPr>
      <w:color w:val="003B4F"/>
      <w:shd w:val="clear" w:color="auto" w:fill="F1F3F5"/>
    </w:rPr>
  </w:style>
  <w:style w:type="paragraph" w:styleId="Revisin">
    <w:name w:val="Revision"/>
    <w:hidden/>
    <w:uiPriority w:val="99"/>
    <w:semiHidden/>
    <w:rsid w:val="005F70B4"/>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43774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3.png"/><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comments" Target="comments.xml"/><Relationship Id="rId12" Type="http://schemas.openxmlformats.org/officeDocument/2006/relationships/image" Target="media/image4.jp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header" Target="header2.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7.jpg"/><Relationship Id="rId22"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git\INIA_algarrobo\files\divers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diversity-template.dot</Template>
  <TotalTime>656</TotalTime>
  <Pages>26</Pages>
  <Words>46662</Words>
  <Characters>256645</Characters>
  <Application>Microsoft Office Word</Application>
  <DocSecurity>0</DocSecurity>
  <Lines>2138</Lines>
  <Paragraphs>605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302702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Flavio Lozano Isla</cp:lastModifiedBy>
  <cp:revision>67</cp:revision>
  <cp:lastPrinted>2025-11-06T14:28:00Z</cp:lastPrinted>
  <dcterms:created xsi:type="dcterms:W3CDTF">2025-11-06T01:04:00Z</dcterms:created>
  <dcterms:modified xsi:type="dcterms:W3CDTF">2025-11-07T03:56:00Z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WordCount">
    <vt:i4>8576</vt:i4>
  </property>
  <property fmtid="{D5CDD505-2E9C-101B-9397-08002B2CF9AE}" pid="3" name="propertyVariant">
    <vt:lpwstr>English (US)</vt:lpwstr>
  </property>
  <property fmtid="{D5CDD505-2E9C-101B-9397-08002B2CF9AE}" pid="4" name="GrammarlyDocumentId">
    <vt:lpwstr>d884d1bc-e08e-4d8b-af78-83e90d72011c</vt:lpwstr>
  </property>
  <property fmtid="{D5CDD505-2E9C-101B-9397-08002B2CF9AE}" pid="5" name="propertyStatus">
    <vt:lpwstr>Standard</vt:lpwstr>
  </property>
</Properties>
</file>